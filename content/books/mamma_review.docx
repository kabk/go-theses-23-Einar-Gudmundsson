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12284" w14:textId="77777777" w:rsidR="007C43CF" w:rsidRPr="008F5D12" w:rsidRDefault="007C43CF" w:rsidP="007C43CF">
      <w:pPr>
        <w:pStyle w:val="Title"/>
        <w:rPr>
          <w:rFonts w:asciiTheme="minorHAnsi" w:hAnsiTheme="minorHAnsi" w:cstheme="minorHAnsi"/>
          <w:sz w:val="24"/>
          <w:szCs w:val="24"/>
          <w:lang w:val="en-GB"/>
        </w:rPr>
      </w:pPr>
      <w:r w:rsidRPr="008F5D12">
        <w:rPr>
          <w:rFonts w:asciiTheme="minorHAnsi" w:hAnsiTheme="minorHAnsi" w:cstheme="minorHAnsi"/>
          <w:sz w:val="24"/>
          <w:szCs w:val="24"/>
          <w:lang w:val="en-GB"/>
        </w:rPr>
        <w:t>Royal Academy of Arts</w:t>
      </w:r>
    </w:p>
    <w:p w14:paraId="3565D488" w14:textId="77777777" w:rsidR="007C43CF" w:rsidRPr="008F5D12" w:rsidRDefault="007C43CF" w:rsidP="007C43CF">
      <w:pPr>
        <w:rPr>
          <w:rFonts w:asciiTheme="minorHAnsi" w:hAnsiTheme="minorHAnsi" w:cstheme="minorHAnsi"/>
          <w:lang w:val="en-GB"/>
        </w:rPr>
      </w:pPr>
      <w:r w:rsidRPr="008F5D12">
        <w:rPr>
          <w:rFonts w:asciiTheme="minorHAnsi" w:hAnsiTheme="minorHAnsi" w:cstheme="minorHAnsi"/>
          <w:lang w:val="en-GB"/>
        </w:rPr>
        <w:t>Graduation Thesis 2023</w:t>
      </w:r>
    </w:p>
    <w:p w14:paraId="1E973030" w14:textId="77777777" w:rsidR="007C43CF" w:rsidRPr="008F5D12" w:rsidRDefault="007C43CF" w:rsidP="007C43CF">
      <w:pPr>
        <w:rPr>
          <w:rFonts w:asciiTheme="minorHAnsi" w:hAnsiTheme="minorHAnsi" w:cstheme="minorHAnsi"/>
          <w:lang w:val="en-GB"/>
        </w:rPr>
      </w:pPr>
      <w:r w:rsidRPr="008F5D12">
        <w:rPr>
          <w:rFonts w:asciiTheme="minorHAnsi" w:hAnsiTheme="minorHAnsi" w:cstheme="minorHAnsi"/>
          <w:lang w:val="en-GB"/>
        </w:rPr>
        <w:t>3270017</w:t>
      </w:r>
    </w:p>
    <w:p w14:paraId="29205F8E" w14:textId="77777777" w:rsidR="007C43CF" w:rsidRPr="008F5D12" w:rsidRDefault="007C43CF" w:rsidP="007C43CF">
      <w:pPr>
        <w:rPr>
          <w:rFonts w:asciiTheme="minorHAnsi" w:hAnsiTheme="minorHAnsi" w:cstheme="minorHAnsi"/>
          <w:lang w:val="en-GB"/>
        </w:rPr>
      </w:pPr>
    </w:p>
    <w:p w14:paraId="59FE9450" w14:textId="77777777" w:rsidR="007C43CF" w:rsidRPr="008F5D12" w:rsidRDefault="007C43CF" w:rsidP="007C43CF">
      <w:pPr>
        <w:rPr>
          <w:rFonts w:asciiTheme="minorHAnsi" w:hAnsiTheme="minorHAnsi" w:cstheme="minorHAnsi"/>
          <w:lang w:val="en-GB"/>
        </w:rPr>
      </w:pPr>
    </w:p>
    <w:p w14:paraId="168CB714" w14:textId="77777777" w:rsidR="007C43CF" w:rsidRPr="008F5D12" w:rsidRDefault="007C43CF" w:rsidP="007C43CF">
      <w:pPr>
        <w:rPr>
          <w:rFonts w:asciiTheme="minorHAnsi" w:hAnsiTheme="minorHAnsi" w:cstheme="minorHAnsi"/>
          <w:lang w:val="en-GB"/>
        </w:rPr>
      </w:pPr>
    </w:p>
    <w:p w14:paraId="2F5830F7" w14:textId="77777777" w:rsidR="007C43CF" w:rsidRPr="008F5D12" w:rsidRDefault="007C43CF" w:rsidP="007C43CF">
      <w:pPr>
        <w:rPr>
          <w:rFonts w:asciiTheme="minorHAnsi" w:hAnsiTheme="minorHAnsi" w:cstheme="minorHAnsi"/>
          <w:lang w:val="en-GB"/>
        </w:rPr>
      </w:pPr>
    </w:p>
    <w:p w14:paraId="655B3E22" w14:textId="77777777" w:rsidR="007C43CF" w:rsidRPr="008F5D12" w:rsidRDefault="007C43CF" w:rsidP="007C43CF">
      <w:pPr>
        <w:rPr>
          <w:rFonts w:asciiTheme="minorHAnsi" w:hAnsiTheme="minorHAnsi" w:cstheme="minorHAnsi"/>
          <w:lang w:val="en-GB"/>
        </w:rPr>
      </w:pPr>
    </w:p>
    <w:p w14:paraId="786B8659" w14:textId="77777777" w:rsidR="007C43CF" w:rsidRPr="008F5D12" w:rsidRDefault="007C43CF" w:rsidP="007C43CF">
      <w:pPr>
        <w:rPr>
          <w:rFonts w:asciiTheme="minorHAnsi" w:hAnsiTheme="minorHAnsi" w:cstheme="minorHAnsi"/>
          <w:lang w:val="en-GB"/>
        </w:rPr>
      </w:pPr>
    </w:p>
    <w:p w14:paraId="500E0908" w14:textId="77777777" w:rsidR="007C43CF" w:rsidRPr="008F5D12" w:rsidRDefault="007C43CF" w:rsidP="007C43CF">
      <w:pPr>
        <w:rPr>
          <w:rFonts w:asciiTheme="minorHAnsi" w:hAnsiTheme="minorHAnsi" w:cstheme="minorHAnsi"/>
          <w:lang w:val="en-GB"/>
        </w:rPr>
      </w:pPr>
    </w:p>
    <w:p w14:paraId="457D45C2" w14:textId="77777777" w:rsidR="007C43CF" w:rsidRPr="008F5D12" w:rsidRDefault="007C43CF" w:rsidP="007C43CF">
      <w:pPr>
        <w:rPr>
          <w:rFonts w:asciiTheme="minorHAnsi" w:hAnsiTheme="minorHAnsi" w:cstheme="minorHAnsi"/>
          <w:lang w:val="en-GB"/>
        </w:rPr>
      </w:pPr>
    </w:p>
    <w:p w14:paraId="71E9F2BF" w14:textId="77777777" w:rsidR="007C43CF" w:rsidRPr="008F5D12" w:rsidRDefault="007C43CF" w:rsidP="007C43CF">
      <w:pPr>
        <w:rPr>
          <w:rFonts w:asciiTheme="minorHAnsi" w:hAnsiTheme="minorHAnsi" w:cstheme="minorHAnsi"/>
          <w:lang w:val="en-GB"/>
        </w:rPr>
      </w:pPr>
    </w:p>
    <w:p w14:paraId="37129055" w14:textId="77777777" w:rsidR="007C43CF" w:rsidRPr="008F5D12" w:rsidRDefault="007C43CF" w:rsidP="007C43CF">
      <w:pPr>
        <w:rPr>
          <w:rFonts w:asciiTheme="minorHAnsi" w:hAnsiTheme="minorHAnsi" w:cstheme="minorHAnsi"/>
          <w:lang w:val="en-GB"/>
        </w:rPr>
      </w:pPr>
    </w:p>
    <w:p w14:paraId="5E37EBF6" w14:textId="77777777" w:rsidR="007C43CF" w:rsidRPr="008F5D12" w:rsidRDefault="007C43CF" w:rsidP="007C43CF">
      <w:pPr>
        <w:rPr>
          <w:rFonts w:asciiTheme="minorHAnsi" w:hAnsiTheme="minorHAnsi" w:cstheme="minorHAnsi"/>
          <w:lang w:val="en-GB"/>
        </w:rPr>
      </w:pPr>
    </w:p>
    <w:p w14:paraId="22642977" w14:textId="77777777" w:rsidR="007C43CF" w:rsidRPr="008F5D12" w:rsidRDefault="007C43CF" w:rsidP="007C43CF">
      <w:pPr>
        <w:rPr>
          <w:rFonts w:asciiTheme="minorHAnsi" w:hAnsiTheme="minorHAnsi" w:cstheme="minorHAnsi"/>
          <w:lang w:val="en-GB"/>
        </w:rPr>
      </w:pPr>
    </w:p>
    <w:p w14:paraId="77977FB0" w14:textId="77777777" w:rsidR="007C43CF" w:rsidRPr="008F5D12" w:rsidRDefault="007C43CF" w:rsidP="007C43CF">
      <w:pPr>
        <w:pStyle w:val="ListParagraph"/>
        <w:ind w:left="360"/>
        <w:jc w:val="center"/>
        <w:rPr>
          <w:rFonts w:asciiTheme="minorHAnsi" w:hAnsiTheme="minorHAnsi" w:cstheme="minorHAnsi"/>
          <w:lang w:val="en-GB"/>
        </w:rPr>
      </w:pPr>
    </w:p>
    <w:p w14:paraId="0A0A6B64" w14:textId="77777777" w:rsidR="007C43CF" w:rsidRPr="008F5D12" w:rsidRDefault="007C43CF" w:rsidP="007C43CF">
      <w:pPr>
        <w:pStyle w:val="ListParagraph"/>
        <w:ind w:left="360"/>
        <w:jc w:val="center"/>
        <w:rPr>
          <w:rFonts w:asciiTheme="minorHAnsi" w:hAnsiTheme="minorHAnsi" w:cstheme="minorHAnsi"/>
          <w:lang w:val="en-GB"/>
        </w:rPr>
      </w:pPr>
    </w:p>
    <w:p w14:paraId="4CC696E5" w14:textId="77777777" w:rsidR="007C43CF" w:rsidRPr="008F5D12" w:rsidRDefault="007C43CF" w:rsidP="007C43CF">
      <w:pPr>
        <w:pStyle w:val="ListParagraph"/>
        <w:ind w:left="360"/>
        <w:jc w:val="center"/>
        <w:rPr>
          <w:rFonts w:asciiTheme="minorHAnsi" w:hAnsiTheme="minorHAnsi" w:cstheme="minorHAnsi"/>
          <w:lang w:val="en-GB"/>
        </w:rPr>
      </w:pPr>
    </w:p>
    <w:p w14:paraId="7997B88A" w14:textId="77777777" w:rsidR="007C43CF" w:rsidRPr="008F5D12" w:rsidRDefault="007C43CF" w:rsidP="007C43CF">
      <w:pPr>
        <w:pStyle w:val="ListParagraph"/>
        <w:ind w:left="360"/>
        <w:jc w:val="center"/>
        <w:rPr>
          <w:rFonts w:asciiTheme="minorHAnsi" w:hAnsiTheme="minorHAnsi" w:cstheme="minorHAnsi"/>
          <w:lang w:val="en-GB"/>
        </w:rPr>
      </w:pPr>
    </w:p>
    <w:p w14:paraId="4C8F6ECF" w14:textId="77777777" w:rsidR="007C43CF" w:rsidRPr="008F5D12" w:rsidRDefault="007C43CF" w:rsidP="007C43CF">
      <w:pPr>
        <w:pStyle w:val="ListParagraph"/>
        <w:ind w:left="360"/>
        <w:jc w:val="center"/>
        <w:rPr>
          <w:rFonts w:asciiTheme="minorHAnsi" w:hAnsiTheme="minorHAnsi" w:cstheme="minorHAnsi"/>
          <w:lang w:val="en-GB"/>
        </w:rPr>
      </w:pPr>
    </w:p>
    <w:p w14:paraId="0E81829A" w14:textId="34B5E70E" w:rsidR="007C43CF" w:rsidRPr="008F5D12" w:rsidRDefault="007C43CF" w:rsidP="00C51B86">
      <w:pPr>
        <w:pStyle w:val="ListParagraph"/>
        <w:ind w:left="360"/>
        <w:jc w:val="right"/>
        <w:rPr>
          <w:rFonts w:asciiTheme="minorHAnsi" w:hAnsiTheme="minorHAnsi" w:cstheme="minorHAnsi"/>
          <w:b/>
          <w:bCs/>
          <w:sz w:val="72"/>
          <w:szCs w:val="72"/>
          <w:lang w:val="en-GB"/>
        </w:rPr>
      </w:pPr>
      <w:r w:rsidRPr="008F5D12">
        <w:rPr>
          <w:rFonts w:asciiTheme="minorHAnsi" w:hAnsiTheme="minorHAnsi" w:cstheme="minorHAnsi"/>
          <w:b/>
          <w:bCs/>
          <w:sz w:val="72"/>
          <w:szCs w:val="72"/>
          <w:lang w:val="en-GB"/>
        </w:rPr>
        <w:t>The Armchair Sailor</w:t>
      </w:r>
      <w:r w:rsidR="00B0558E" w:rsidRPr="008F5D12">
        <w:rPr>
          <w:rFonts w:asciiTheme="minorHAnsi" w:hAnsiTheme="minorHAnsi" w:cstheme="minorHAnsi"/>
          <w:b/>
          <w:bCs/>
          <w:sz w:val="72"/>
          <w:szCs w:val="72"/>
          <w:lang w:val="en-GB"/>
        </w:rPr>
        <w:br/>
      </w:r>
      <w:r w:rsidRPr="008F5D12">
        <w:rPr>
          <w:rFonts w:asciiTheme="minorHAnsi" w:hAnsiTheme="minorHAnsi" w:cstheme="minorHAnsi"/>
          <w:b/>
          <w:bCs/>
          <w:sz w:val="72"/>
          <w:szCs w:val="72"/>
          <w:lang w:val="en-GB"/>
        </w:rPr>
        <w:t>&amp; The Beach Leopard</w:t>
      </w:r>
    </w:p>
    <w:p w14:paraId="197C1581" w14:textId="2B1CC7A3" w:rsidR="007C43CF" w:rsidRPr="008F5D12" w:rsidRDefault="007C43CF" w:rsidP="00C51B86">
      <w:pPr>
        <w:pStyle w:val="ListParagraph"/>
        <w:ind w:left="360"/>
        <w:jc w:val="right"/>
        <w:rPr>
          <w:rFonts w:asciiTheme="minorHAnsi" w:hAnsiTheme="minorHAnsi" w:cstheme="minorHAnsi"/>
          <w:lang w:val="en-GB"/>
        </w:rPr>
      </w:pPr>
      <w:r w:rsidRPr="008F5D12">
        <w:rPr>
          <w:rFonts w:asciiTheme="minorHAnsi" w:hAnsiTheme="minorHAnsi" w:cstheme="minorHAnsi"/>
          <w:lang w:val="en-GB"/>
        </w:rPr>
        <w:t>Graphic Design Thesis by Einar Viðar Guðmundsson</w:t>
      </w:r>
    </w:p>
    <w:p w14:paraId="4851BB3F" w14:textId="6715E758" w:rsidR="007C43CF" w:rsidRPr="008F5D12" w:rsidRDefault="007C43CF" w:rsidP="00C51B86">
      <w:pPr>
        <w:pStyle w:val="ListParagraph"/>
        <w:ind w:left="360"/>
        <w:jc w:val="right"/>
        <w:rPr>
          <w:rFonts w:asciiTheme="minorHAnsi" w:hAnsiTheme="minorHAnsi" w:cstheme="minorHAnsi"/>
          <w:lang w:val="en-GB"/>
        </w:rPr>
      </w:pPr>
      <w:r w:rsidRPr="008F5D12">
        <w:rPr>
          <w:rFonts w:asciiTheme="minorHAnsi" w:hAnsiTheme="minorHAnsi" w:cstheme="minorHAnsi"/>
          <w:lang w:val="en-GB"/>
        </w:rPr>
        <w:t xml:space="preserve">Supervised by </w:t>
      </w:r>
      <w:ins w:id="0" w:author="Fusun Turetken" w:date="2023-02-21T15:40:00Z">
        <w:r w:rsidR="4EC6D5D9" w:rsidRPr="008F5D12">
          <w:rPr>
            <w:rFonts w:asciiTheme="minorHAnsi" w:hAnsiTheme="minorHAnsi" w:cstheme="minorHAnsi"/>
            <w:lang w:val="en-GB"/>
          </w:rPr>
          <w:t xml:space="preserve">Prof. </w:t>
        </w:r>
      </w:ins>
      <w:r w:rsidRPr="008F5D12">
        <w:rPr>
          <w:rFonts w:asciiTheme="minorHAnsi" w:hAnsiTheme="minorHAnsi" w:cstheme="minorHAnsi"/>
          <w:lang w:val="en-GB"/>
        </w:rPr>
        <w:fldChar w:fldCharType="begin"/>
      </w:r>
      <w:r w:rsidRPr="008F5D12">
        <w:rPr>
          <w:rFonts w:asciiTheme="minorHAnsi" w:hAnsiTheme="minorHAnsi" w:cstheme="minorHAnsi"/>
          <w:lang w:val="en-GB"/>
        </w:rPr>
        <w:instrText xml:space="preserve"> HYPERLINK "https://www.fusunturetken.com/" </w:instrText>
      </w:r>
      <w:r w:rsidRPr="008F5D12">
        <w:rPr>
          <w:rFonts w:asciiTheme="minorHAnsi" w:hAnsiTheme="minorHAnsi" w:cstheme="minorHAnsi"/>
          <w:lang w:val="en-GB"/>
        </w:rPr>
      </w:r>
      <w:r w:rsidRPr="008F5D12">
        <w:rPr>
          <w:rFonts w:asciiTheme="minorHAnsi" w:hAnsiTheme="minorHAnsi" w:cstheme="minorHAnsi"/>
          <w:lang w:val="en-GB"/>
        </w:rPr>
        <w:fldChar w:fldCharType="separate"/>
      </w:r>
      <w:proofErr w:type="spellStart"/>
      <w:r w:rsidRPr="008F5D12">
        <w:rPr>
          <w:rFonts w:asciiTheme="minorHAnsi" w:hAnsiTheme="minorHAnsi" w:cstheme="minorHAnsi"/>
          <w:lang w:val="en-GB"/>
        </w:rPr>
        <w:t>Füsun</w:t>
      </w:r>
      <w:proofErr w:type="spellEnd"/>
      <w:r w:rsidRPr="008F5D12">
        <w:rPr>
          <w:rFonts w:asciiTheme="minorHAnsi" w:hAnsiTheme="minorHAnsi" w:cstheme="minorHAnsi"/>
          <w:lang w:val="en-GB"/>
        </w:rPr>
        <w:t xml:space="preserve"> </w:t>
      </w:r>
      <w:proofErr w:type="spellStart"/>
      <w:r w:rsidRPr="008F5D12">
        <w:rPr>
          <w:rFonts w:asciiTheme="minorHAnsi" w:hAnsiTheme="minorHAnsi" w:cstheme="minorHAnsi"/>
          <w:lang w:val="en-GB"/>
        </w:rPr>
        <w:t>Türetken</w:t>
      </w:r>
      <w:proofErr w:type="spellEnd"/>
    </w:p>
    <w:p w14:paraId="0289415F" w14:textId="77777777" w:rsidR="007C43CF" w:rsidRPr="008F5D12" w:rsidRDefault="007C43CF" w:rsidP="00C51B86">
      <w:pPr>
        <w:pStyle w:val="ListParagraph"/>
        <w:ind w:left="360"/>
        <w:jc w:val="right"/>
        <w:rPr>
          <w:rFonts w:asciiTheme="minorHAnsi" w:hAnsiTheme="minorHAnsi" w:cstheme="minorHAnsi"/>
          <w:lang w:val="en-GB"/>
        </w:rPr>
      </w:pPr>
      <w:r w:rsidRPr="008F5D12">
        <w:rPr>
          <w:rFonts w:asciiTheme="minorHAnsi" w:hAnsiTheme="minorHAnsi" w:cstheme="minorHAnsi"/>
          <w:lang w:val="en-GB"/>
        </w:rPr>
        <w:fldChar w:fldCharType="end"/>
      </w:r>
    </w:p>
    <w:p w14:paraId="669D990D" w14:textId="77777777" w:rsidR="007C43CF" w:rsidRPr="008F5D12" w:rsidRDefault="007C43CF" w:rsidP="007C43CF">
      <w:pPr>
        <w:pStyle w:val="ListParagraph"/>
        <w:ind w:left="360"/>
        <w:rPr>
          <w:rFonts w:asciiTheme="minorHAnsi" w:hAnsiTheme="minorHAnsi" w:cstheme="minorHAnsi"/>
          <w:lang w:val="en-GB"/>
        </w:rPr>
      </w:pPr>
    </w:p>
    <w:p w14:paraId="470562C3" w14:textId="77777777" w:rsidR="007C43CF" w:rsidRPr="008F5D12" w:rsidRDefault="007C43CF" w:rsidP="007C43CF">
      <w:pPr>
        <w:pStyle w:val="ListParagraph"/>
        <w:ind w:left="360"/>
        <w:rPr>
          <w:rFonts w:asciiTheme="minorHAnsi" w:hAnsiTheme="minorHAnsi" w:cstheme="minorHAnsi"/>
          <w:lang w:val="en-GB"/>
        </w:rPr>
      </w:pPr>
    </w:p>
    <w:p w14:paraId="34AAB7EB" w14:textId="77777777" w:rsidR="007C43CF" w:rsidRPr="008F5D12" w:rsidRDefault="007C43CF" w:rsidP="007C43CF">
      <w:pPr>
        <w:pStyle w:val="ListParagraph"/>
        <w:ind w:left="360"/>
        <w:rPr>
          <w:rFonts w:asciiTheme="minorHAnsi" w:hAnsiTheme="minorHAnsi" w:cstheme="minorHAnsi"/>
          <w:lang w:val="en-GB"/>
        </w:rPr>
      </w:pPr>
    </w:p>
    <w:p w14:paraId="145E8D7D" w14:textId="77777777" w:rsidR="007C43CF" w:rsidRPr="008F5D12" w:rsidRDefault="007C43CF" w:rsidP="007C43CF">
      <w:pPr>
        <w:pStyle w:val="ListParagraph"/>
        <w:ind w:left="360"/>
        <w:rPr>
          <w:rFonts w:asciiTheme="minorHAnsi" w:hAnsiTheme="minorHAnsi" w:cstheme="minorHAnsi"/>
          <w:lang w:val="en-GB"/>
        </w:rPr>
      </w:pPr>
    </w:p>
    <w:p w14:paraId="0A66A318" w14:textId="77777777" w:rsidR="007C43CF" w:rsidRPr="008F5D12" w:rsidRDefault="007C43CF" w:rsidP="007C43CF">
      <w:pPr>
        <w:pStyle w:val="ListParagraph"/>
        <w:ind w:left="360"/>
        <w:rPr>
          <w:rFonts w:asciiTheme="minorHAnsi" w:hAnsiTheme="minorHAnsi" w:cstheme="minorHAnsi"/>
          <w:lang w:val="en-GB"/>
        </w:rPr>
      </w:pPr>
    </w:p>
    <w:p w14:paraId="1E8B896A" w14:textId="77777777" w:rsidR="007C43CF" w:rsidRPr="008F5D12" w:rsidRDefault="007C43CF" w:rsidP="007C43CF">
      <w:pPr>
        <w:pStyle w:val="ListParagraph"/>
        <w:ind w:left="360"/>
        <w:rPr>
          <w:rFonts w:asciiTheme="minorHAnsi" w:hAnsiTheme="minorHAnsi" w:cstheme="minorHAnsi"/>
          <w:lang w:val="en-GB"/>
        </w:rPr>
      </w:pPr>
    </w:p>
    <w:p w14:paraId="6A237C19" w14:textId="77777777" w:rsidR="007C43CF" w:rsidRPr="008F5D12" w:rsidRDefault="007C43CF" w:rsidP="007C43CF">
      <w:pPr>
        <w:pStyle w:val="ListParagraph"/>
        <w:ind w:left="360"/>
        <w:rPr>
          <w:rFonts w:asciiTheme="minorHAnsi" w:hAnsiTheme="minorHAnsi" w:cstheme="minorHAnsi"/>
          <w:lang w:val="en-GB"/>
        </w:rPr>
      </w:pPr>
    </w:p>
    <w:p w14:paraId="6E5CCE0E" w14:textId="77777777" w:rsidR="007C43CF" w:rsidRPr="008F5D12" w:rsidRDefault="007C43CF" w:rsidP="007C43CF">
      <w:pPr>
        <w:pStyle w:val="ListParagraph"/>
        <w:ind w:left="360"/>
        <w:rPr>
          <w:rFonts w:asciiTheme="minorHAnsi" w:hAnsiTheme="minorHAnsi" w:cstheme="minorHAnsi"/>
          <w:lang w:val="en-GB"/>
        </w:rPr>
      </w:pPr>
    </w:p>
    <w:p w14:paraId="7959DC67" w14:textId="77777777" w:rsidR="007C43CF" w:rsidRPr="008F5D12" w:rsidRDefault="007C43CF" w:rsidP="007C43CF">
      <w:pPr>
        <w:pStyle w:val="ListParagraph"/>
        <w:ind w:left="360"/>
        <w:rPr>
          <w:rFonts w:asciiTheme="minorHAnsi" w:hAnsiTheme="minorHAnsi" w:cstheme="minorHAnsi"/>
          <w:lang w:val="en-GB"/>
        </w:rPr>
      </w:pPr>
    </w:p>
    <w:p w14:paraId="07695C39" w14:textId="77777777" w:rsidR="007C43CF" w:rsidRPr="008F5D12" w:rsidRDefault="007C43CF" w:rsidP="007C43CF">
      <w:pPr>
        <w:pStyle w:val="ListParagraph"/>
        <w:ind w:left="360"/>
        <w:rPr>
          <w:rFonts w:asciiTheme="minorHAnsi" w:hAnsiTheme="minorHAnsi" w:cstheme="minorHAnsi"/>
          <w:lang w:val="en-GB"/>
        </w:rPr>
      </w:pPr>
    </w:p>
    <w:p w14:paraId="7003B379" w14:textId="77777777" w:rsidR="007C43CF" w:rsidRPr="008F5D12" w:rsidRDefault="007C43CF" w:rsidP="007C43CF">
      <w:pPr>
        <w:pStyle w:val="ListParagraph"/>
        <w:ind w:left="360"/>
        <w:rPr>
          <w:rFonts w:asciiTheme="minorHAnsi" w:hAnsiTheme="minorHAnsi" w:cstheme="minorHAnsi"/>
          <w:lang w:val="en-GB"/>
        </w:rPr>
      </w:pPr>
    </w:p>
    <w:p w14:paraId="59090EB5" w14:textId="77777777" w:rsidR="007C43CF" w:rsidRPr="008F5D12" w:rsidRDefault="007C43CF" w:rsidP="007C43CF">
      <w:pPr>
        <w:pStyle w:val="ListParagraph"/>
        <w:ind w:left="360"/>
        <w:rPr>
          <w:rFonts w:asciiTheme="minorHAnsi" w:hAnsiTheme="minorHAnsi" w:cstheme="minorHAnsi"/>
          <w:lang w:val="en-GB"/>
        </w:rPr>
      </w:pPr>
    </w:p>
    <w:p w14:paraId="4B86295E" w14:textId="77777777" w:rsidR="007C43CF" w:rsidRPr="008F5D12" w:rsidRDefault="007C43CF" w:rsidP="007C43CF">
      <w:pPr>
        <w:pStyle w:val="ListParagraph"/>
        <w:ind w:left="360"/>
        <w:rPr>
          <w:rFonts w:asciiTheme="minorHAnsi" w:hAnsiTheme="minorHAnsi" w:cstheme="minorHAnsi"/>
          <w:lang w:val="en-GB"/>
        </w:rPr>
      </w:pPr>
    </w:p>
    <w:p w14:paraId="74EDDF66" w14:textId="77777777" w:rsidR="007C43CF" w:rsidRPr="008F5D12" w:rsidRDefault="007C43CF" w:rsidP="007C43CF">
      <w:pPr>
        <w:pStyle w:val="ListParagraph"/>
        <w:ind w:left="360"/>
        <w:rPr>
          <w:rFonts w:asciiTheme="minorHAnsi" w:hAnsiTheme="minorHAnsi" w:cstheme="minorHAnsi"/>
          <w:lang w:val="en-GB"/>
        </w:rPr>
      </w:pPr>
    </w:p>
    <w:p w14:paraId="64A04D9B" w14:textId="77777777" w:rsidR="007C43CF" w:rsidRPr="008F5D12" w:rsidRDefault="007C43CF" w:rsidP="007C43CF">
      <w:pPr>
        <w:pStyle w:val="ListParagraph"/>
        <w:ind w:left="360"/>
        <w:rPr>
          <w:rFonts w:asciiTheme="minorHAnsi" w:hAnsiTheme="minorHAnsi" w:cstheme="minorHAnsi"/>
          <w:lang w:val="en-GB"/>
        </w:rPr>
      </w:pPr>
    </w:p>
    <w:p w14:paraId="74CE0F64" w14:textId="77777777" w:rsidR="007C43CF" w:rsidRPr="008F5D12" w:rsidRDefault="007C43CF" w:rsidP="007C43CF">
      <w:pPr>
        <w:pStyle w:val="ListParagraph"/>
        <w:ind w:left="360"/>
        <w:rPr>
          <w:rFonts w:asciiTheme="minorHAnsi" w:hAnsiTheme="minorHAnsi" w:cstheme="minorHAnsi"/>
          <w:lang w:val="en-GB"/>
        </w:rPr>
      </w:pPr>
      <w:r w:rsidRPr="008F5D12">
        <w:rPr>
          <w:rFonts w:asciiTheme="minorHAnsi" w:hAnsiTheme="minorHAnsi" w:cstheme="minorHAnsi"/>
          <w:lang w:val="en-GB"/>
        </w:rPr>
        <w:br/>
      </w:r>
    </w:p>
    <w:p w14:paraId="20317899" w14:textId="77777777" w:rsidR="007C43CF" w:rsidRPr="008F5D12" w:rsidRDefault="007C43CF" w:rsidP="007C43CF">
      <w:pPr>
        <w:jc w:val="center"/>
        <w:rPr>
          <w:rFonts w:asciiTheme="minorHAnsi" w:hAnsiTheme="minorHAnsi" w:cstheme="minorHAnsi"/>
          <w:lang w:val="en-GB"/>
        </w:rPr>
      </w:pPr>
    </w:p>
    <w:p w14:paraId="24EC566E" w14:textId="77777777" w:rsidR="007C43CF" w:rsidRPr="008F5D12" w:rsidRDefault="007C43CF" w:rsidP="007C43CF">
      <w:pPr>
        <w:jc w:val="center"/>
        <w:rPr>
          <w:rFonts w:asciiTheme="minorHAnsi" w:hAnsiTheme="minorHAnsi" w:cstheme="minorHAnsi"/>
          <w:lang w:val="en-GB"/>
        </w:rPr>
      </w:pPr>
    </w:p>
    <w:p w14:paraId="19BC936E" w14:textId="77777777" w:rsidR="007C43CF" w:rsidRPr="008F5D12" w:rsidRDefault="007C43CF" w:rsidP="007C43CF">
      <w:pPr>
        <w:jc w:val="center"/>
        <w:rPr>
          <w:rFonts w:asciiTheme="minorHAnsi" w:hAnsiTheme="minorHAnsi" w:cstheme="minorHAnsi"/>
          <w:lang w:val="en-GB"/>
        </w:rPr>
      </w:pPr>
    </w:p>
    <w:p w14:paraId="727091CA" w14:textId="77777777" w:rsidR="007C43CF" w:rsidRPr="008F5D12" w:rsidRDefault="007C43CF" w:rsidP="007C43CF">
      <w:pPr>
        <w:rPr>
          <w:rFonts w:asciiTheme="minorHAnsi" w:hAnsiTheme="minorHAnsi" w:cstheme="minorHAnsi"/>
          <w:lang w:val="en-GB"/>
        </w:rPr>
      </w:pPr>
    </w:p>
    <w:p w14:paraId="6395E060" w14:textId="77777777" w:rsidR="007C43CF" w:rsidRPr="008F5D12" w:rsidRDefault="007C43CF" w:rsidP="007C43CF">
      <w:pPr>
        <w:pStyle w:val="Title"/>
        <w:rPr>
          <w:rFonts w:asciiTheme="minorHAnsi" w:hAnsiTheme="minorHAnsi" w:cstheme="minorHAnsi"/>
          <w:b/>
          <w:bCs/>
          <w:sz w:val="28"/>
          <w:szCs w:val="28"/>
          <w:lang w:val="en-GB"/>
        </w:rPr>
      </w:pPr>
    </w:p>
    <w:p w14:paraId="07CDB598" w14:textId="77777777" w:rsidR="007C43CF" w:rsidRPr="008F5D12" w:rsidRDefault="007C43CF" w:rsidP="007C43CF">
      <w:pPr>
        <w:pStyle w:val="Title"/>
        <w:rPr>
          <w:rFonts w:asciiTheme="minorHAnsi" w:hAnsiTheme="minorHAnsi" w:cstheme="minorHAnsi"/>
          <w:b/>
          <w:bCs/>
          <w:sz w:val="28"/>
          <w:szCs w:val="28"/>
          <w:lang w:val="en-GB"/>
        </w:rPr>
      </w:pPr>
    </w:p>
    <w:p w14:paraId="79BC3F37" w14:textId="77777777" w:rsidR="007C43CF" w:rsidRPr="008F5D12" w:rsidRDefault="007C43CF" w:rsidP="007C43CF">
      <w:pPr>
        <w:pStyle w:val="Title"/>
        <w:rPr>
          <w:rFonts w:asciiTheme="minorHAnsi" w:hAnsiTheme="minorHAnsi" w:cstheme="minorHAnsi"/>
          <w:b/>
          <w:bCs/>
          <w:sz w:val="28"/>
          <w:szCs w:val="28"/>
          <w:lang w:val="en-GB"/>
        </w:rPr>
      </w:pPr>
    </w:p>
    <w:p w14:paraId="45D20742" w14:textId="77777777" w:rsidR="007C43CF" w:rsidRPr="008F5D12" w:rsidRDefault="007C43CF" w:rsidP="007C43CF">
      <w:pPr>
        <w:pStyle w:val="Title"/>
        <w:rPr>
          <w:rFonts w:asciiTheme="minorHAnsi" w:hAnsiTheme="minorHAnsi" w:cstheme="minorHAnsi"/>
          <w:b/>
          <w:bCs/>
          <w:sz w:val="28"/>
          <w:szCs w:val="28"/>
          <w:lang w:val="en-GB"/>
        </w:rPr>
      </w:pPr>
    </w:p>
    <w:p w14:paraId="256D4692" w14:textId="77777777" w:rsidR="007C43CF" w:rsidRPr="008F5D12" w:rsidRDefault="007C43CF" w:rsidP="007C43CF">
      <w:pPr>
        <w:pStyle w:val="Title"/>
        <w:rPr>
          <w:rFonts w:asciiTheme="minorHAnsi" w:hAnsiTheme="minorHAnsi" w:cstheme="minorHAnsi"/>
          <w:b/>
          <w:bCs/>
          <w:sz w:val="28"/>
          <w:szCs w:val="28"/>
          <w:lang w:val="en-GB"/>
        </w:rPr>
      </w:pPr>
    </w:p>
    <w:p w14:paraId="6C390F7A" w14:textId="77777777" w:rsidR="007C43CF" w:rsidRPr="008F5D12" w:rsidRDefault="007C43CF" w:rsidP="007C43CF">
      <w:pPr>
        <w:pStyle w:val="Title"/>
        <w:rPr>
          <w:rFonts w:asciiTheme="minorHAnsi" w:hAnsiTheme="minorHAnsi" w:cstheme="minorHAnsi"/>
          <w:b/>
          <w:bCs/>
          <w:sz w:val="28"/>
          <w:szCs w:val="28"/>
          <w:lang w:val="en-GB"/>
        </w:rPr>
      </w:pPr>
    </w:p>
    <w:p w14:paraId="64139D40" w14:textId="77777777" w:rsidR="007C43CF" w:rsidRPr="008F5D12" w:rsidRDefault="007C43CF" w:rsidP="007C43CF">
      <w:pPr>
        <w:pStyle w:val="Title"/>
        <w:rPr>
          <w:rFonts w:asciiTheme="minorHAnsi" w:hAnsiTheme="minorHAnsi" w:cstheme="minorHAnsi"/>
          <w:b/>
          <w:bCs/>
          <w:sz w:val="28"/>
          <w:szCs w:val="28"/>
          <w:lang w:val="en-GB"/>
        </w:rPr>
      </w:pPr>
    </w:p>
    <w:p w14:paraId="5F8489AC" w14:textId="77777777" w:rsidR="007C43CF" w:rsidRPr="008F5D12" w:rsidRDefault="007C43CF" w:rsidP="007C43CF">
      <w:pPr>
        <w:pStyle w:val="Title"/>
        <w:rPr>
          <w:rFonts w:asciiTheme="minorHAnsi" w:hAnsiTheme="minorHAnsi" w:cstheme="minorHAnsi"/>
          <w:b/>
          <w:bCs/>
          <w:sz w:val="28"/>
          <w:szCs w:val="28"/>
          <w:lang w:val="en-GB"/>
        </w:rPr>
      </w:pPr>
    </w:p>
    <w:p w14:paraId="7AA27B20" w14:textId="77777777" w:rsidR="007C43CF" w:rsidRPr="008F5D12" w:rsidRDefault="007C43CF" w:rsidP="007C43CF">
      <w:pPr>
        <w:pStyle w:val="Title"/>
        <w:rPr>
          <w:rFonts w:asciiTheme="minorHAnsi" w:hAnsiTheme="minorHAnsi" w:cstheme="minorHAnsi"/>
          <w:b/>
          <w:bCs/>
          <w:sz w:val="28"/>
          <w:szCs w:val="28"/>
          <w:lang w:val="en-GB"/>
        </w:rPr>
      </w:pPr>
    </w:p>
    <w:p w14:paraId="465A6D31" w14:textId="77777777" w:rsidR="007C43CF" w:rsidRPr="008F5D12" w:rsidRDefault="007C43CF" w:rsidP="007C43CF">
      <w:pPr>
        <w:pStyle w:val="Title"/>
        <w:rPr>
          <w:rFonts w:asciiTheme="minorHAnsi" w:hAnsiTheme="minorHAnsi" w:cstheme="minorHAnsi"/>
          <w:b/>
          <w:bCs/>
          <w:sz w:val="28"/>
          <w:szCs w:val="28"/>
          <w:lang w:val="en-GB"/>
        </w:rPr>
      </w:pPr>
    </w:p>
    <w:p w14:paraId="161BC04D" w14:textId="77777777" w:rsidR="007C43CF" w:rsidRPr="008F5D12" w:rsidRDefault="007C43CF" w:rsidP="007C43CF">
      <w:pPr>
        <w:pStyle w:val="Title"/>
        <w:rPr>
          <w:rFonts w:asciiTheme="minorHAnsi" w:hAnsiTheme="minorHAnsi" w:cstheme="minorHAnsi"/>
          <w:b/>
          <w:bCs/>
          <w:sz w:val="28"/>
          <w:szCs w:val="28"/>
          <w:lang w:val="en-GB"/>
        </w:rPr>
      </w:pPr>
    </w:p>
    <w:p w14:paraId="41AD1919" w14:textId="77777777" w:rsidR="007C43CF" w:rsidRPr="008F5D12" w:rsidRDefault="007C43CF" w:rsidP="007C43CF">
      <w:pPr>
        <w:pStyle w:val="Title"/>
        <w:rPr>
          <w:rFonts w:asciiTheme="minorHAnsi" w:hAnsiTheme="minorHAnsi" w:cstheme="minorHAnsi"/>
          <w:b/>
          <w:bCs/>
          <w:sz w:val="28"/>
          <w:szCs w:val="28"/>
          <w:lang w:val="en-GB"/>
        </w:rPr>
      </w:pPr>
    </w:p>
    <w:p w14:paraId="28A8A6BB" w14:textId="77777777" w:rsidR="007C43CF" w:rsidRPr="008F5D12" w:rsidRDefault="007C43CF" w:rsidP="007C43CF">
      <w:pPr>
        <w:pStyle w:val="Title"/>
        <w:rPr>
          <w:rFonts w:asciiTheme="minorHAnsi" w:hAnsiTheme="minorHAnsi" w:cstheme="minorHAnsi"/>
          <w:b/>
          <w:bCs/>
          <w:sz w:val="28"/>
          <w:szCs w:val="28"/>
          <w:lang w:val="en-GB"/>
        </w:rPr>
      </w:pPr>
    </w:p>
    <w:p w14:paraId="691114D2" w14:textId="77777777" w:rsidR="007C43CF" w:rsidRPr="008F5D12" w:rsidRDefault="007C43CF" w:rsidP="007C43CF">
      <w:pPr>
        <w:pStyle w:val="Title"/>
        <w:rPr>
          <w:rFonts w:asciiTheme="minorHAnsi" w:hAnsiTheme="minorHAnsi" w:cstheme="minorHAnsi"/>
          <w:b/>
          <w:bCs/>
          <w:sz w:val="28"/>
          <w:szCs w:val="28"/>
          <w:lang w:val="en-GB"/>
        </w:rPr>
      </w:pPr>
    </w:p>
    <w:p w14:paraId="4F58A1AB" w14:textId="77777777" w:rsidR="007C43CF" w:rsidRPr="008F5D12" w:rsidRDefault="007C43CF" w:rsidP="007C43CF">
      <w:pPr>
        <w:pStyle w:val="Title"/>
        <w:rPr>
          <w:rFonts w:asciiTheme="minorHAnsi" w:hAnsiTheme="minorHAnsi" w:cstheme="minorHAnsi"/>
          <w:b/>
          <w:bCs/>
          <w:sz w:val="28"/>
          <w:szCs w:val="28"/>
          <w:lang w:val="en-GB"/>
        </w:rPr>
      </w:pPr>
    </w:p>
    <w:p w14:paraId="163EEDBF" w14:textId="77777777" w:rsidR="007C43CF" w:rsidRPr="008F5D12" w:rsidRDefault="007C43CF" w:rsidP="007C43CF">
      <w:pPr>
        <w:pStyle w:val="Title"/>
        <w:rPr>
          <w:rFonts w:asciiTheme="minorHAnsi" w:hAnsiTheme="minorHAnsi" w:cstheme="minorHAnsi"/>
          <w:b/>
          <w:bCs/>
          <w:sz w:val="28"/>
          <w:szCs w:val="28"/>
          <w:lang w:val="en-GB"/>
        </w:rPr>
      </w:pPr>
    </w:p>
    <w:p w14:paraId="07337CF3" w14:textId="77777777" w:rsidR="007C43CF" w:rsidRPr="008F5D12" w:rsidRDefault="007C43CF" w:rsidP="007C43CF">
      <w:pPr>
        <w:pStyle w:val="Title"/>
        <w:rPr>
          <w:rFonts w:asciiTheme="minorHAnsi" w:hAnsiTheme="minorHAnsi" w:cstheme="minorHAnsi"/>
          <w:b/>
          <w:bCs/>
          <w:sz w:val="28"/>
          <w:szCs w:val="28"/>
          <w:lang w:val="en-GB"/>
        </w:rPr>
      </w:pPr>
    </w:p>
    <w:p w14:paraId="5D4D3178" w14:textId="77777777" w:rsidR="007C43CF" w:rsidRPr="008F5D12" w:rsidRDefault="007C43CF" w:rsidP="007C43CF">
      <w:pPr>
        <w:pStyle w:val="Title"/>
        <w:rPr>
          <w:rFonts w:asciiTheme="minorHAnsi" w:hAnsiTheme="minorHAnsi" w:cstheme="minorHAnsi"/>
          <w:b/>
          <w:bCs/>
          <w:sz w:val="28"/>
          <w:szCs w:val="28"/>
          <w:lang w:val="en-GB"/>
        </w:rPr>
      </w:pPr>
    </w:p>
    <w:p w14:paraId="07551AD4" w14:textId="77777777" w:rsidR="00C51B86" w:rsidRDefault="007C43CF" w:rsidP="00C51B86">
      <w:pPr>
        <w:pStyle w:val="Title"/>
        <w:jc w:val="both"/>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t>A special thanks to those that took the time to talk to me.</w:t>
      </w:r>
    </w:p>
    <w:p w14:paraId="0F2C202F" w14:textId="77777777" w:rsidR="00C51B86" w:rsidRDefault="007B062F" w:rsidP="00C51B86">
      <w:pPr>
        <w:pStyle w:val="Title"/>
        <w:jc w:val="both"/>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t>R</w:t>
      </w:r>
      <w:r w:rsidR="007C43CF" w:rsidRPr="008F5D12">
        <w:rPr>
          <w:rFonts w:asciiTheme="minorHAnsi" w:hAnsiTheme="minorHAnsi" w:cstheme="minorHAnsi"/>
          <w:b/>
          <w:bCs/>
          <w:sz w:val="28"/>
          <w:szCs w:val="28"/>
          <w:lang w:val="en-GB"/>
        </w:rPr>
        <w:t>eaching out, sharing their knowledge and</w:t>
      </w:r>
      <w:r w:rsidR="00F70FE8" w:rsidRPr="008F5D12">
        <w:rPr>
          <w:rFonts w:asciiTheme="minorHAnsi" w:hAnsiTheme="minorHAnsi" w:cstheme="minorHAnsi"/>
          <w:b/>
          <w:bCs/>
          <w:sz w:val="28"/>
          <w:szCs w:val="28"/>
          <w:lang w:val="en-GB"/>
        </w:rPr>
        <w:t xml:space="preserve"> </w:t>
      </w:r>
      <w:r w:rsidR="007C43CF" w:rsidRPr="008F5D12">
        <w:rPr>
          <w:rFonts w:asciiTheme="minorHAnsi" w:hAnsiTheme="minorHAnsi" w:cstheme="minorHAnsi"/>
          <w:b/>
          <w:bCs/>
          <w:sz w:val="28"/>
          <w:szCs w:val="28"/>
          <w:lang w:val="en-GB"/>
        </w:rPr>
        <w:t xml:space="preserve">whatever they </w:t>
      </w:r>
    </w:p>
    <w:p w14:paraId="13FEAC44" w14:textId="21989DF1" w:rsidR="000773B3" w:rsidRPr="008F5D12" w:rsidRDefault="007C43CF" w:rsidP="00C51B86">
      <w:pPr>
        <w:pStyle w:val="Title"/>
        <w:jc w:val="both"/>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t>could find</w:t>
      </w:r>
      <w:r w:rsidR="00F70FE8" w:rsidRPr="008F5D12">
        <w:rPr>
          <w:rFonts w:asciiTheme="minorHAnsi" w:hAnsiTheme="minorHAnsi" w:cstheme="minorHAnsi"/>
          <w:b/>
          <w:bCs/>
          <w:sz w:val="28"/>
          <w:szCs w:val="28"/>
          <w:lang w:val="en-GB"/>
        </w:rPr>
        <w:t>, a</w:t>
      </w:r>
      <w:r w:rsidR="0071473E" w:rsidRPr="008F5D12">
        <w:rPr>
          <w:rFonts w:asciiTheme="minorHAnsi" w:hAnsiTheme="minorHAnsi" w:cstheme="minorHAnsi"/>
          <w:b/>
          <w:bCs/>
          <w:sz w:val="28"/>
          <w:szCs w:val="28"/>
          <w:lang w:val="en-GB"/>
        </w:rPr>
        <w:t>nd to those who gave me advice</w:t>
      </w:r>
      <w:r w:rsidR="00660C7C" w:rsidRPr="008F5D12">
        <w:rPr>
          <w:rFonts w:asciiTheme="minorHAnsi" w:hAnsiTheme="minorHAnsi" w:cstheme="minorHAnsi"/>
          <w:b/>
          <w:bCs/>
          <w:sz w:val="28"/>
          <w:szCs w:val="28"/>
          <w:lang w:val="en-GB"/>
        </w:rPr>
        <w:t xml:space="preserve"> and guided me.</w:t>
      </w:r>
    </w:p>
    <w:p w14:paraId="5E8D9C25" w14:textId="77777777" w:rsidR="00632A1A" w:rsidRDefault="007C43CF" w:rsidP="00C51B86">
      <w:pPr>
        <w:pStyle w:val="Title"/>
        <w:jc w:val="both"/>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t>I couldn’t have done this without you,</w:t>
      </w:r>
      <w:r w:rsidR="00F70FE8" w:rsidRPr="008F5D12">
        <w:rPr>
          <w:rFonts w:asciiTheme="minorHAnsi" w:hAnsiTheme="minorHAnsi" w:cstheme="minorHAnsi"/>
          <w:b/>
          <w:bCs/>
          <w:sz w:val="28"/>
          <w:szCs w:val="28"/>
          <w:lang w:val="en-GB"/>
        </w:rPr>
        <w:t xml:space="preserve"> and </w:t>
      </w:r>
      <w:r w:rsidRPr="008F5D12">
        <w:rPr>
          <w:rFonts w:asciiTheme="minorHAnsi" w:hAnsiTheme="minorHAnsi" w:cstheme="minorHAnsi"/>
          <w:b/>
          <w:bCs/>
          <w:sz w:val="28"/>
          <w:szCs w:val="28"/>
          <w:lang w:val="en-GB"/>
        </w:rPr>
        <w:t xml:space="preserve">I give you my </w:t>
      </w:r>
    </w:p>
    <w:p w14:paraId="3B151941" w14:textId="5D5D4785" w:rsidR="007C43CF" w:rsidRPr="008F5D12" w:rsidRDefault="007C43CF" w:rsidP="00C51B86">
      <w:pPr>
        <w:pStyle w:val="Title"/>
        <w:jc w:val="both"/>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t>sincerest thanks.</w:t>
      </w:r>
      <w:r w:rsidR="00C51B86">
        <w:rPr>
          <w:rFonts w:asciiTheme="minorHAnsi" w:hAnsiTheme="minorHAnsi" w:cstheme="minorHAnsi"/>
          <w:b/>
          <w:bCs/>
          <w:sz w:val="28"/>
          <w:szCs w:val="28"/>
          <w:lang w:val="en-GB"/>
        </w:rPr>
        <w:t xml:space="preserve"> </w:t>
      </w:r>
    </w:p>
    <w:p w14:paraId="3376B346" w14:textId="77777777" w:rsidR="007C43CF" w:rsidRPr="008F5D12" w:rsidRDefault="007C43CF" w:rsidP="007C43CF">
      <w:pPr>
        <w:pStyle w:val="Title"/>
        <w:rPr>
          <w:rFonts w:asciiTheme="minorHAnsi" w:hAnsiTheme="minorHAnsi" w:cstheme="minorHAnsi"/>
          <w:b/>
          <w:bCs/>
          <w:sz w:val="28"/>
          <w:szCs w:val="28"/>
          <w:lang w:val="en-GB"/>
        </w:rPr>
      </w:pPr>
    </w:p>
    <w:p w14:paraId="6BC8440B" w14:textId="77777777" w:rsidR="007C43CF" w:rsidRPr="008F5D12" w:rsidRDefault="007C43CF" w:rsidP="007C43CF">
      <w:pPr>
        <w:pStyle w:val="Title"/>
        <w:rPr>
          <w:rFonts w:asciiTheme="minorHAnsi" w:hAnsiTheme="minorHAnsi" w:cstheme="minorHAnsi"/>
          <w:b/>
          <w:bCs/>
          <w:sz w:val="28"/>
          <w:szCs w:val="28"/>
          <w:lang w:val="en-GB"/>
        </w:rPr>
      </w:pPr>
    </w:p>
    <w:p w14:paraId="7CE73C00" w14:textId="77777777" w:rsidR="007C43CF" w:rsidRPr="008F5D12" w:rsidRDefault="007C43CF" w:rsidP="007C43CF">
      <w:pPr>
        <w:pStyle w:val="Title"/>
        <w:rPr>
          <w:rFonts w:asciiTheme="minorHAnsi" w:hAnsiTheme="minorHAnsi" w:cstheme="minorHAnsi"/>
          <w:b/>
          <w:bCs/>
          <w:sz w:val="28"/>
          <w:szCs w:val="28"/>
          <w:lang w:val="en-GB"/>
        </w:rPr>
      </w:pPr>
    </w:p>
    <w:p w14:paraId="4DF5BC51" w14:textId="77777777" w:rsidR="007C43CF" w:rsidRPr="008F5D12" w:rsidRDefault="007C43CF" w:rsidP="007C43CF">
      <w:pPr>
        <w:pStyle w:val="Title"/>
        <w:rPr>
          <w:rFonts w:asciiTheme="minorHAnsi" w:hAnsiTheme="minorHAnsi" w:cstheme="minorHAnsi"/>
          <w:b/>
          <w:bCs/>
          <w:sz w:val="28"/>
          <w:szCs w:val="28"/>
          <w:lang w:val="en-GB"/>
        </w:rPr>
      </w:pPr>
    </w:p>
    <w:p w14:paraId="6746540D" w14:textId="77777777" w:rsidR="007C43CF" w:rsidRPr="008F5D12" w:rsidRDefault="007C43CF" w:rsidP="007C43CF">
      <w:pPr>
        <w:pStyle w:val="Title"/>
        <w:rPr>
          <w:rFonts w:asciiTheme="minorHAnsi" w:hAnsiTheme="minorHAnsi" w:cstheme="minorHAnsi"/>
          <w:b/>
          <w:bCs/>
          <w:sz w:val="28"/>
          <w:szCs w:val="28"/>
          <w:lang w:val="en-GB"/>
        </w:rPr>
      </w:pPr>
    </w:p>
    <w:p w14:paraId="101374C1" w14:textId="77777777" w:rsidR="007C43CF" w:rsidRPr="008F5D12" w:rsidRDefault="007C43CF" w:rsidP="007C43CF">
      <w:pPr>
        <w:pStyle w:val="Title"/>
        <w:rPr>
          <w:rFonts w:asciiTheme="minorHAnsi" w:hAnsiTheme="minorHAnsi" w:cstheme="minorHAnsi"/>
          <w:b/>
          <w:bCs/>
          <w:sz w:val="28"/>
          <w:szCs w:val="28"/>
          <w:lang w:val="en-GB"/>
        </w:rPr>
      </w:pPr>
    </w:p>
    <w:p w14:paraId="5572D785" w14:textId="77777777" w:rsidR="007C43CF" w:rsidRPr="008F5D12" w:rsidRDefault="007C43CF" w:rsidP="007C43CF">
      <w:pPr>
        <w:pStyle w:val="Title"/>
        <w:rPr>
          <w:rFonts w:asciiTheme="minorHAnsi" w:hAnsiTheme="minorHAnsi" w:cstheme="minorHAnsi"/>
          <w:b/>
          <w:bCs/>
          <w:sz w:val="28"/>
          <w:szCs w:val="28"/>
          <w:lang w:val="en-GB"/>
        </w:rPr>
      </w:pPr>
    </w:p>
    <w:p w14:paraId="31C2E721" w14:textId="77777777" w:rsidR="007C43CF" w:rsidRPr="008F5D12" w:rsidRDefault="007C43CF" w:rsidP="007C43CF">
      <w:pPr>
        <w:pStyle w:val="Title"/>
        <w:rPr>
          <w:rFonts w:asciiTheme="minorHAnsi" w:hAnsiTheme="minorHAnsi" w:cstheme="minorHAnsi"/>
          <w:b/>
          <w:bCs/>
          <w:sz w:val="28"/>
          <w:szCs w:val="28"/>
          <w:lang w:val="en-GB"/>
        </w:rPr>
      </w:pPr>
    </w:p>
    <w:p w14:paraId="1D29A05A" w14:textId="77777777" w:rsidR="007C43CF" w:rsidRPr="008F5D12" w:rsidRDefault="007C43CF" w:rsidP="007C43CF">
      <w:pPr>
        <w:pStyle w:val="Title"/>
        <w:rPr>
          <w:rFonts w:asciiTheme="minorHAnsi" w:hAnsiTheme="minorHAnsi" w:cstheme="minorHAnsi"/>
          <w:b/>
          <w:bCs/>
          <w:sz w:val="28"/>
          <w:szCs w:val="28"/>
          <w:lang w:val="en-GB"/>
        </w:rPr>
      </w:pPr>
    </w:p>
    <w:p w14:paraId="60F95B7C" w14:textId="77777777" w:rsidR="007C43CF" w:rsidRPr="008F5D12" w:rsidRDefault="007C43CF" w:rsidP="007C43CF">
      <w:pPr>
        <w:pStyle w:val="Title"/>
        <w:rPr>
          <w:rFonts w:asciiTheme="minorHAnsi" w:hAnsiTheme="minorHAnsi" w:cstheme="minorHAnsi"/>
          <w:b/>
          <w:bCs/>
          <w:sz w:val="28"/>
          <w:szCs w:val="28"/>
          <w:lang w:val="en-GB"/>
        </w:rPr>
      </w:pPr>
    </w:p>
    <w:p w14:paraId="59378620" w14:textId="77777777" w:rsidR="007C43CF" w:rsidRPr="008F5D12" w:rsidRDefault="007C43CF" w:rsidP="007C43CF">
      <w:pPr>
        <w:pStyle w:val="Title"/>
        <w:rPr>
          <w:rFonts w:asciiTheme="minorHAnsi" w:hAnsiTheme="minorHAnsi" w:cstheme="minorHAnsi"/>
          <w:b/>
          <w:bCs/>
          <w:sz w:val="28"/>
          <w:szCs w:val="28"/>
          <w:lang w:val="en-GB"/>
        </w:rPr>
      </w:pPr>
    </w:p>
    <w:p w14:paraId="422170E9" w14:textId="77777777" w:rsidR="007C43CF" w:rsidRPr="008F5D12" w:rsidRDefault="007C43CF" w:rsidP="007C43CF">
      <w:pPr>
        <w:pStyle w:val="Title"/>
        <w:rPr>
          <w:rFonts w:asciiTheme="minorHAnsi" w:hAnsiTheme="minorHAnsi" w:cstheme="minorHAnsi"/>
          <w:b/>
          <w:bCs/>
          <w:sz w:val="28"/>
          <w:szCs w:val="28"/>
          <w:lang w:val="en-GB"/>
        </w:rPr>
      </w:pPr>
    </w:p>
    <w:p w14:paraId="17F57B14" w14:textId="77777777" w:rsidR="007C43CF" w:rsidRPr="008F5D12" w:rsidRDefault="007C43CF" w:rsidP="007C43CF">
      <w:pPr>
        <w:pStyle w:val="Title"/>
        <w:rPr>
          <w:rFonts w:asciiTheme="minorHAnsi" w:hAnsiTheme="minorHAnsi" w:cstheme="minorHAnsi"/>
          <w:b/>
          <w:bCs/>
          <w:sz w:val="28"/>
          <w:szCs w:val="28"/>
          <w:lang w:val="en-GB"/>
        </w:rPr>
      </w:pPr>
    </w:p>
    <w:p w14:paraId="3F7F7F57" w14:textId="77777777" w:rsidR="007C43CF" w:rsidRPr="008F5D12" w:rsidRDefault="007C43CF" w:rsidP="007C43CF">
      <w:pPr>
        <w:pStyle w:val="Title"/>
        <w:rPr>
          <w:rFonts w:asciiTheme="minorHAnsi" w:hAnsiTheme="minorHAnsi" w:cstheme="minorHAnsi"/>
          <w:b/>
          <w:bCs/>
          <w:sz w:val="28"/>
          <w:szCs w:val="28"/>
          <w:lang w:val="en-GB"/>
        </w:rPr>
      </w:pPr>
    </w:p>
    <w:p w14:paraId="7CBCA49D" w14:textId="77777777" w:rsidR="007C43CF" w:rsidRPr="008F5D12" w:rsidRDefault="007C43CF" w:rsidP="007C43CF">
      <w:pPr>
        <w:pStyle w:val="Title"/>
        <w:rPr>
          <w:rFonts w:asciiTheme="minorHAnsi" w:hAnsiTheme="minorHAnsi" w:cstheme="minorHAnsi"/>
          <w:b/>
          <w:bCs/>
          <w:sz w:val="28"/>
          <w:szCs w:val="28"/>
          <w:lang w:val="en-GB"/>
        </w:rPr>
      </w:pPr>
    </w:p>
    <w:p w14:paraId="5C7B4229" w14:textId="77777777" w:rsidR="00632A1A" w:rsidRDefault="00632A1A" w:rsidP="007C43CF">
      <w:pPr>
        <w:pStyle w:val="Title"/>
        <w:rPr>
          <w:rFonts w:asciiTheme="minorHAnsi" w:hAnsiTheme="minorHAnsi" w:cstheme="minorHAnsi"/>
          <w:b/>
          <w:bCs/>
          <w:sz w:val="28"/>
          <w:szCs w:val="28"/>
          <w:lang w:val="en-GB"/>
        </w:rPr>
      </w:pPr>
    </w:p>
    <w:p w14:paraId="1C865E82" w14:textId="77777777" w:rsidR="00632A1A" w:rsidRDefault="00632A1A" w:rsidP="007C43CF">
      <w:pPr>
        <w:pStyle w:val="Title"/>
        <w:rPr>
          <w:rFonts w:asciiTheme="minorHAnsi" w:hAnsiTheme="minorHAnsi" w:cstheme="minorHAnsi"/>
          <w:b/>
          <w:bCs/>
          <w:sz w:val="28"/>
          <w:szCs w:val="28"/>
          <w:lang w:val="en-GB"/>
        </w:rPr>
      </w:pPr>
    </w:p>
    <w:p w14:paraId="6C041F22" w14:textId="7FA5F3C9" w:rsidR="007C43CF" w:rsidRPr="008F5D12" w:rsidRDefault="007C43CF" w:rsidP="007C43CF">
      <w:pPr>
        <w:pStyle w:val="Title"/>
        <w:rPr>
          <w:rFonts w:asciiTheme="minorHAnsi" w:hAnsiTheme="minorHAnsi" w:cstheme="minorHAnsi"/>
          <w:sz w:val="24"/>
          <w:szCs w:val="24"/>
          <w:lang w:val="en-GB"/>
        </w:rPr>
      </w:pPr>
      <w:r w:rsidRPr="008F5D12">
        <w:rPr>
          <w:rFonts w:asciiTheme="minorHAnsi" w:hAnsiTheme="minorHAnsi" w:cstheme="minorHAnsi"/>
          <w:b/>
          <w:bCs/>
          <w:sz w:val="28"/>
          <w:szCs w:val="28"/>
          <w:lang w:val="en-GB"/>
        </w:rPr>
        <w:lastRenderedPageBreak/>
        <w:t>Abstract</w:t>
      </w:r>
      <w:r w:rsidRPr="008F5D12">
        <w:rPr>
          <w:rFonts w:asciiTheme="minorHAnsi" w:hAnsiTheme="minorHAnsi" w:cstheme="minorHAnsi"/>
        </w:rPr>
        <w:br/>
      </w:r>
      <w:r w:rsidRPr="008F5D12">
        <w:rPr>
          <w:rFonts w:asciiTheme="minorHAnsi" w:hAnsiTheme="minorHAnsi" w:cstheme="minorHAnsi"/>
          <w:sz w:val="24"/>
          <w:szCs w:val="24"/>
          <w:lang w:val="en-GB"/>
        </w:rPr>
        <w:t xml:space="preserve">My father </w:t>
      </w:r>
      <w:proofErr w:type="spellStart"/>
      <w:r w:rsidRPr="008F5D12">
        <w:rPr>
          <w:rFonts w:asciiTheme="minorHAnsi" w:hAnsiTheme="minorHAnsi" w:cstheme="minorHAnsi"/>
          <w:sz w:val="24"/>
          <w:szCs w:val="24"/>
          <w:lang w:val="en-GB"/>
        </w:rPr>
        <w:t>Guðmundur</w:t>
      </w:r>
      <w:proofErr w:type="spellEnd"/>
      <w:r w:rsidRPr="008F5D12">
        <w:rPr>
          <w:rFonts w:asciiTheme="minorHAnsi" w:hAnsiTheme="minorHAnsi" w:cstheme="minorHAnsi"/>
          <w:sz w:val="24"/>
          <w:szCs w:val="24"/>
          <w:lang w:val="en-GB"/>
        </w:rPr>
        <w:t xml:space="preserve"> Thoroddsen passed away in the </w:t>
      </w:r>
      <w:r w:rsidR="009829EE" w:rsidRPr="009829EE">
        <w:rPr>
          <w:rFonts w:asciiTheme="minorHAnsi" w:hAnsiTheme="minorHAnsi" w:cstheme="minorHAnsi"/>
          <w:color w:val="C00000"/>
          <w:sz w:val="24"/>
          <w:szCs w:val="24"/>
          <w:lang w:val="en-GB"/>
        </w:rPr>
        <w:t xml:space="preserve">spring of </w:t>
      </w:r>
      <w:r w:rsidRPr="008F5D12">
        <w:rPr>
          <w:rFonts w:asciiTheme="minorHAnsi" w:hAnsiTheme="minorHAnsi" w:cstheme="minorHAnsi"/>
          <w:sz w:val="24"/>
          <w:szCs w:val="24"/>
          <w:lang w:val="en-GB"/>
        </w:rPr>
        <w:t xml:space="preserve">1996 from cancer at the age of 43. I was only </w:t>
      </w:r>
      <w:r w:rsidR="59B9C4BA" w:rsidRPr="008F5D12">
        <w:rPr>
          <w:rFonts w:asciiTheme="minorHAnsi" w:hAnsiTheme="minorHAnsi" w:cstheme="minorHAnsi"/>
          <w:sz w:val="24"/>
          <w:szCs w:val="24"/>
          <w:lang w:val="en-GB"/>
        </w:rPr>
        <w:t>one</w:t>
      </w:r>
      <w:del w:id="1" w:author="Fusun Turetken" w:date="2023-02-21T15:41:00Z">
        <w:r w:rsidRPr="008F5D12" w:rsidDel="007C43CF">
          <w:rPr>
            <w:rFonts w:asciiTheme="minorHAnsi" w:hAnsiTheme="minorHAnsi" w:cstheme="minorHAnsi"/>
            <w:sz w:val="24"/>
            <w:szCs w:val="24"/>
            <w:lang w:val="en-GB"/>
          </w:rPr>
          <w:delText>a</w:delText>
        </w:r>
      </w:del>
      <w:r w:rsidRPr="008F5D12">
        <w:rPr>
          <w:rFonts w:asciiTheme="minorHAnsi" w:hAnsiTheme="minorHAnsi" w:cstheme="minorHAnsi"/>
          <w:sz w:val="24"/>
          <w:szCs w:val="24"/>
          <w:lang w:val="en-GB"/>
        </w:rPr>
        <w:t xml:space="preserve"> year old. It never bothered me too much as a kid growing up without a father, but of course I didn</w:t>
      </w:r>
      <w:r w:rsidR="00B25644"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 xml:space="preserve">t really understand it at the time. Then as I got older, I began to have questions, specifically after graduating high school, I was curious about his life. My father was an artist, musician, guide, and </w:t>
      </w:r>
      <w:r w:rsidR="00734242" w:rsidRPr="008F5D12">
        <w:rPr>
          <w:rFonts w:asciiTheme="minorHAnsi" w:hAnsiTheme="minorHAnsi" w:cstheme="minorHAnsi"/>
          <w:color w:val="0070C0"/>
          <w:sz w:val="24"/>
          <w:szCs w:val="24"/>
          <w:lang w:val="en-GB"/>
        </w:rPr>
        <w:t>an</w:t>
      </w:r>
      <w:r w:rsidR="00734242" w:rsidRPr="008F5D12">
        <w:rPr>
          <w:rFonts w:asciiTheme="minorHAnsi" w:hAnsiTheme="minorHAnsi" w:cstheme="minorHAnsi"/>
          <w:sz w:val="24"/>
          <w:szCs w:val="24"/>
          <w:lang w:val="en-GB"/>
        </w:rPr>
        <w:t xml:space="preserve"> </w:t>
      </w:r>
      <w:r w:rsidRPr="008F5D12">
        <w:rPr>
          <w:rFonts w:asciiTheme="minorHAnsi" w:hAnsiTheme="minorHAnsi" w:cstheme="minorHAnsi"/>
          <w:sz w:val="24"/>
          <w:szCs w:val="24"/>
          <w:lang w:val="en-GB"/>
        </w:rPr>
        <w:t>overall kind and funny person. Growing up</w:t>
      </w:r>
      <w:r w:rsidR="0053055C" w:rsidRPr="008F5D12">
        <w:rPr>
          <w:rFonts w:asciiTheme="minorHAnsi" w:hAnsiTheme="minorHAnsi" w:cstheme="minorHAnsi"/>
          <w:sz w:val="24"/>
          <w:szCs w:val="24"/>
          <w:lang w:val="en-GB"/>
        </w:rPr>
        <w:t xml:space="preserve"> </w:t>
      </w:r>
      <w:r w:rsidRPr="008F5D12">
        <w:rPr>
          <w:rFonts w:asciiTheme="minorHAnsi" w:hAnsiTheme="minorHAnsi" w:cstheme="minorHAnsi"/>
          <w:sz w:val="24"/>
          <w:szCs w:val="24"/>
          <w:lang w:val="en-GB"/>
        </w:rPr>
        <w:t>I would hear stories of him, usually they were brief and would be about his adventures, the humour, and his laughter which apparently would infect everyone around him. However, this isn</w:t>
      </w:r>
      <w:r w:rsidR="000F0F3A"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 xml:space="preserve">t exactly what this thesis is about. This thesis </w:t>
      </w:r>
      <w:r w:rsidR="00734242" w:rsidRPr="008F5D12">
        <w:rPr>
          <w:rFonts w:asciiTheme="minorHAnsi" w:hAnsiTheme="minorHAnsi" w:cstheme="minorHAnsi"/>
          <w:sz w:val="24"/>
          <w:szCs w:val="24"/>
          <w:lang w:val="en-GB"/>
        </w:rPr>
        <w:t xml:space="preserve">is </w:t>
      </w:r>
      <w:r w:rsidR="00734242" w:rsidRPr="008F5D12">
        <w:rPr>
          <w:rFonts w:asciiTheme="minorHAnsi" w:hAnsiTheme="minorHAnsi" w:cstheme="minorHAnsi"/>
          <w:color w:val="0070C0"/>
          <w:sz w:val="24"/>
          <w:szCs w:val="24"/>
          <w:lang w:val="en-GB"/>
        </w:rPr>
        <w:t>essentially</w:t>
      </w:r>
      <w:r w:rsidRPr="008F5D12">
        <w:rPr>
          <w:rFonts w:asciiTheme="minorHAnsi" w:hAnsiTheme="minorHAnsi" w:cstheme="minorHAnsi"/>
          <w:color w:val="0070C0"/>
          <w:sz w:val="24"/>
          <w:szCs w:val="24"/>
          <w:lang w:val="en-GB"/>
        </w:rPr>
        <w:t xml:space="preserve"> </w:t>
      </w:r>
      <w:r w:rsidRPr="008F5D12">
        <w:rPr>
          <w:rFonts w:asciiTheme="minorHAnsi" w:hAnsiTheme="minorHAnsi" w:cstheme="minorHAnsi"/>
          <w:sz w:val="24"/>
          <w:szCs w:val="24"/>
          <w:lang w:val="en-GB"/>
        </w:rPr>
        <w:t>about bonding with someone closely related to you whom has passed.</w:t>
      </w:r>
      <w:r w:rsidRPr="008F5D12">
        <w:rPr>
          <w:rFonts w:asciiTheme="minorHAnsi" w:hAnsiTheme="minorHAnsi" w:cstheme="minorHAnsi"/>
        </w:rPr>
        <w:br/>
      </w:r>
      <w:r w:rsidRPr="008F5D12">
        <w:rPr>
          <w:rFonts w:asciiTheme="minorHAnsi" w:hAnsiTheme="minorHAnsi" w:cstheme="minorHAnsi"/>
          <w:sz w:val="24"/>
          <w:szCs w:val="24"/>
          <w:lang w:val="en-GB"/>
        </w:rPr>
        <w:t xml:space="preserve">      It is quite a peculiar feeling to mourn a person that you haven</w:t>
      </w:r>
      <w:r w:rsidR="000F0F3A"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 xml:space="preserve">t known, whom should have been a big part of your </w:t>
      </w:r>
      <w:r w:rsidR="00734242" w:rsidRPr="008F5D12">
        <w:rPr>
          <w:rFonts w:asciiTheme="minorHAnsi" w:hAnsiTheme="minorHAnsi" w:cstheme="minorHAnsi"/>
          <w:sz w:val="24"/>
          <w:szCs w:val="24"/>
          <w:lang w:val="en-GB"/>
        </w:rPr>
        <w:t>life and</w:t>
      </w:r>
      <w:r w:rsidRPr="008F5D12">
        <w:rPr>
          <w:rFonts w:asciiTheme="minorHAnsi" w:hAnsiTheme="minorHAnsi" w:cstheme="minorHAnsi"/>
          <w:sz w:val="24"/>
          <w:szCs w:val="24"/>
          <w:lang w:val="en-GB"/>
        </w:rPr>
        <w:t xml:space="preserve"> taught you a great many things</w:t>
      </w:r>
      <w:r w:rsidR="00734242" w:rsidRPr="008F5D12">
        <w:rPr>
          <w:rFonts w:asciiTheme="minorHAnsi" w:hAnsiTheme="minorHAnsi" w:cstheme="minorHAnsi"/>
          <w:sz w:val="24"/>
          <w:szCs w:val="24"/>
          <w:lang w:val="en-GB"/>
        </w:rPr>
        <w:t xml:space="preserve"> - b</w:t>
      </w:r>
      <w:r w:rsidRPr="008F5D12">
        <w:rPr>
          <w:rFonts w:asciiTheme="minorHAnsi" w:hAnsiTheme="minorHAnsi" w:cstheme="minorHAnsi"/>
          <w:sz w:val="24"/>
          <w:szCs w:val="24"/>
          <w:lang w:val="en-GB"/>
        </w:rPr>
        <w:t xml:space="preserve">ut here we are. With this thesis, I am searching for questions regarding mourning, a sort of posthumous bonding, and hopefully a decent adventure. Through photographs, maps, stories from friends and family, texts, his former </w:t>
      </w:r>
      <w:r w:rsidR="000F0F3A" w:rsidRPr="008F5D12">
        <w:rPr>
          <w:rFonts w:asciiTheme="minorHAnsi" w:hAnsiTheme="minorHAnsi" w:cstheme="minorHAnsi"/>
          <w:sz w:val="24"/>
          <w:szCs w:val="24"/>
          <w:lang w:val="en-GB"/>
        </w:rPr>
        <w:t>colleagues,</w:t>
      </w:r>
      <w:r w:rsidRPr="008F5D12">
        <w:rPr>
          <w:rFonts w:asciiTheme="minorHAnsi" w:hAnsiTheme="minorHAnsi" w:cstheme="minorHAnsi"/>
          <w:sz w:val="24"/>
          <w:szCs w:val="24"/>
          <w:lang w:val="en-GB"/>
        </w:rPr>
        <w:t xml:space="preserve"> and old classmates, I am constructing a story, an approximation, through my father</w:t>
      </w:r>
      <w:r w:rsidR="000F0F3A"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 xml:space="preserve">s old sailboat Drífa, in order to try and bond with him almost three decades after his passing. Further, I am attempting to create more feelings of connection through the objects that he loved. I am investigating a trajectory in which the protagonist </w:t>
      </w:r>
      <w:r w:rsidR="001D5400" w:rsidRPr="008F5D12">
        <w:rPr>
          <w:rFonts w:asciiTheme="minorHAnsi" w:hAnsiTheme="minorHAnsi" w:cstheme="minorHAnsi"/>
          <w:color w:val="0070C0"/>
          <w:sz w:val="24"/>
          <w:szCs w:val="24"/>
          <w:lang w:val="en-GB"/>
        </w:rPr>
        <w:t>is</w:t>
      </w:r>
      <w:r w:rsidRPr="008F5D12">
        <w:rPr>
          <w:rFonts w:asciiTheme="minorHAnsi" w:hAnsiTheme="minorHAnsi" w:cstheme="minorHAnsi"/>
          <w:color w:val="0070C0"/>
          <w:sz w:val="24"/>
          <w:szCs w:val="24"/>
          <w:lang w:val="en-GB"/>
        </w:rPr>
        <w:t xml:space="preserve"> a man and </w:t>
      </w:r>
      <w:r w:rsidR="001D5400" w:rsidRPr="008F5D12">
        <w:rPr>
          <w:rFonts w:asciiTheme="minorHAnsi" w:hAnsiTheme="minorHAnsi" w:cstheme="minorHAnsi"/>
          <w:color w:val="0070C0"/>
          <w:sz w:val="24"/>
          <w:szCs w:val="24"/>
          <w:lang w:val="en-GB"/>
        </w:rPr>
        <w:t>his</w:t>
      </w:r>
      <w:r w:rsidRPr="008F5D12">
        <w:rPr>
          <w:rFonts w:asciiTheme="minorHAnsi" w:hAnsiTheme="minorHAnsi" w:cstheme="minorHAnsi"/>
          <w:color w:val="0070C0"/>
          <w:sz w:val="24"/>
          <w:szCs w:val="24"/>
          <w:lang w:val="en-GB"/>
        </w:rPr>
        <w:t xml:space="preserve"> boat. </w:t>
      </w:r>
      <w:r w:rsidRPr="008F5D12">
        <w:rPr>
          <w:rFonts w:asciiTheme="minorHAnsi" w:hAnsiTheme="minorHAnsi" w:cstheme="minorHAnsi"/>
          <w:sz w:val="24"/>
          <w:szCs w:val="24"/>
          <w:lang w:val="en-GB"/>
        </w:rPr>
        <w:t xml:space="preserve">When did the idea for the sailboat emerge? Where was it built? Where did it sail? </w:t>
      </w:r>
      <w:r w:rsidR="00734242" w:rsidRPr="008F5D12">
        <w:rPr>
          <w:rFonts w:asciiTheme="minorHAnsi" w:hAnsiTheme="minorHAnsi" w:cstheme="minorHAnsi"/>
          <w:sz w:val="24"/>
          <w:szCs w:val="24"/>
          <w:lang w:val="en-GB"/>
        </w:rPr>
        <w:t>W</w:t>
      </w:r>
      <w:r w:rsidRPr="008F5D12">
        <w:rPr>
          <w:rFonts w:asciiTheme="minorHAnsi" w:hAnsiTheme="minorHAnsi" w:cstheme="minorHAnsi"/>
          <w:sz w:val="24"/>
          <w:szCs w:val="24"/>
          <w:lang w:val="en-GB"/>
        </w:rPr>
        <w:t>here did it ultimately end up? And how the dreams of taking the sailing adventures even further disappeared through the mist of an unexpected illness.</w:t>
      </w:r>
    </w:p>
    <w:p w14:paraId="752B3E2E" w14:textId="77777777" w:rsidR="007C43CF" w:rsidRPr="008F5D12" w:rsidRDefault="007C43CF" w:rsidP="007C43CF">
      <w:pPr>
        <w:pStyle w:val="Title"/>
        <w:rPr>
          <w:rFonts w:asciiTheme="minorHAnsi" w:hAnsiTheme="minorHAnsi" w:cstheme="minorHAnsi"/>
          <w:b/>
          <w:bCs/>
          <w:sz w:val="28"/>
          <w:szCs w:val="28"/>
          <w:lang w:val="en-GB"/>
        </w:rPr>
      </w:pPr>
    </w:p>
    <w:p w14:paraId="16FD5B08" w14:textId="77777777" w:rsidR="007C43CF" w:rsidRPr="008F5D12" w:rsidRDefault="007C43CF" w:rsidP="007C43CF">
      <w:pPr>
        <w:rPr>
          <w:rFonts w:asciiTheme="minorHAnsi" w:hAnsiTheme="minorHAnsi" w:cstheme="minorHAnsi"/>
          <w:lang w:val="en-GB"/>
        </w:rPr>
      </w:pPr>
    </w:p>
    <w:p w14:paraId="109A002D" w14:textId="77777777" w:rsidR="007C43CF" w:rsidRPr="008F5D12" w:rsidRDefault="007C43CF" w:rsidP="007C43CF">
      <w:pPr>
        <w:rPr>
          <w:rFonts w:asciiTheme="minorHAnsi" w:hAnsiTheme="minorHAnsi" w:cstheme="minorHAnsi"/>
          <w:lang w:val="en-GB"/>
        </w:rPr>
      </w:pPr>
    </w:p>
    <w:p w14:paraId="7F056FA6" w14:textId="77777777" w:rsidR="007C43CF" w:rsidRPr="008F5D12" w:rsidRDefault="007C43CF" w:rsidP="007C43CF">
      <w:pPr>
        <w:rPr>
          <w:rFonts w:asciiTheme="minorHAnsi" w:hAnsiTheme="minorHAnsi" w:cstheme="minorHAnsi"/>
          <w:lang w:val="en-GB"/>
        </w:rPr>
      </w:pPr>
    </w:p>
    <w:p w14:paraId="0E992114" w14:textId="77777777" w:rsidR="007C43CF" w:rsidRPr="008F5D12" w:rsidRDefault="007C43CF" w:rsidP="00D70690">
      <w:pPr>
        <w:jc w:val="right"/>
        <w:rPr>
          <w:rFonts w:asciiTheme="minorHAnsi" w:hAnsiTheme="minorHAnsi" w:cstheme="minorHAnsi"/>
          <w:lang w:val="en-GB"/>
        </w:rPr>
      </w:pPr>
    </w:p>
    <w:p w14:paraId="2396B3CA" w14:textId="1FC091CE" w:rsidR="007C43CF" w:rsidRPr="008F5D12" w:rsidRDefault="007C43CF" w:rsidP="00D70690">
      <w:pPr>
        <w:jc w:val="right"/>
        <w:rPr>
          <w:rFonts w:asciiTheme="minorHAnsi" w:hAnsiTheme="minorHAnsi" w:cstheme="minorHAnsi"/>
          <w:b/>
          <w:bCs/>
          <w:sz w:val="36"/>
          <w:szCs w:val="36"/>
          <w:lang w:val="en-GB"/>
        </w:rPr>
      </w:pPr>
      <w:r w:rsidRPr="008F5D12">
        <w:rPr>
          <w:rFonts w:asciiTheme="minorHAnsi" w:hAnsiTheme="minorHAnsi" w:cstheme="minorHAnsi"/>
          <w:b/>
          <w:bCs/>
          <w:sz w:val="36"/>
          <w:szCs w:val="36"/>
          <w:lang w:val="en-GB"/>
        </w:rPr>
        <w:t xml:space="preserve"> </w:t>
      </w:r>
      <w:r w:rsidR="00260409">
        <w:rPr>
          <w:rFonts w:asciiTheme="minorHAnsi" w:hAnsiTheme="minorHAnsi" w:cstheme="minorHAnsi"/>
          <w:b/>
          <w:bCs/>
          <w:sz w:val="36"/>
          <w:szCs w:val="36"/>
          <w:lang w:val="en-GB"/>
        </w:rPr>
        <w:t xml:space="preserve">   </w:t>
      </w:r>
      <w:r w:rsidRPr="008F5D12">
        <w:rPr>
          <w:rFonts w:asciiTheme="minorHAnsi" w:hAnsiTheme="minorHAnsi" w:cstheme="minorHAnsi"/>
          <w:b/>
          <w:bCs/>
          <w:sz w:val="36"/>
          <w:szCs w:val="36"/>
          <w:lang w:val="en-GB"/>
        </w:rPr>
        <w:t>Table of Content</w:t>
      </w:r>
      <w:r w:rsidRPr="008F5D12">
        <w:rPr>
          <w:rFonts w:asciiTheme="minorHAnsi" w:hAnsiTheme="minorHAnsi" w:cstheme="minorHAnsi"/>
          <w:lang w:val="en-GB"/>
        </w:rPr>
        <w:br/>
      </w:r>
    </w:p>
    <w:p w14:paraId="677C16B6" w14:textId="77777777" w:rsidR="007C43CF" w:rsidRPr="008F5D12" w:rsidRDefault="007C43CF" w:rsidP="00D70690">
      <w:pPr>
        <w:ind w:left="360"/>
        <w:jc w:val="right"/>
        <w:rPr>
          <w:rFonts w:asciiTheme="minorHAnsi" w:hAnsiTheme="minorHAnsi" w:cstheme="minorHAnsi"/>
          <w:b/>
          <w:bCs/>
          <w:lang w:val="en-GB"/>
        </w:rPr>
      </w:pPr>
      <w:r w:rsidRPr="008F5D12">
        <w:rPr>
          <w:rFonts w:asciiTheme="minorHAnsi" w:hAnsiTheme="minorHAnsi" w:cstheme="minorHAnsi"/>
          <w:b/>
          <w:bCs/>
          <w:lang w:val="en-GB"/>
        </w:rPr>
        <w:t>Introduction</w:t>
      </w:r>
      <w:r w:rsidRPr="008F5D12">
        <w:rPr>
          <w:rFonts w:asciiTheme="minorHAnsi" w:hAnsiTheme="minorHAnsi" w:cstheme="minorHAnsi"/>
          <w:b/>
          <w:bCs/>
          <w:lang w:val="en-GB"/>
        </w:rPr>
        <w:br/>
      </w:r>
    </w:p>
    <w:p w14:paraId="3C6D6BA6" w14:textId="77777777" w:rsidR="009B5B6D" w:rsidRPr="008F5D12" w:rsidRDefault="00A95999" w:rsidP="00D70690">
      <w:pPr>
        <w:pStyle w:val="ListParagraph"/>
        <w:ind w:left="360"/>
        <w:jc w:val="right"/>
        <w:rPr>
          <w:rFonts w:asciiTheme="minorHAnsi" w:hAnsiTheme="minorHAnsi" w:cstheme="minorHAnsi"/>
          <w:b/>
          <w:bCs/>
          <w:lang w:val="en-GB"/>
        </w:rPr>
      </w:pPr>
      <w:r w:rsidRPr="008F5D12">
        <w:rPr>
          <w:rFonts w:asciiTheme="minorHAnsi" w:hAnsiTheme="minorHAnsi" w:cstheme="minorHAnsi"/>
          <w:b/>
          <w:bCs/>
          <w:lang w:val="en-GB"/>
        </w:rPr>
        <w:t>1</w:t>
      </w:r>
      <w:r w:rsidR="007C43CF" w:rsidRPr="008F5D12">
        <w:rPr>
          <w:rFonts w:asciiTheme="minorHAnsi" w:hAnsiTheme="minorHAnsi" w:cstheme="minorHAnsi"/>
          <w:b/>
          <w:bCs/>
          <w:lang w:val="en-GB"/>
        </w:rPr>
        <w:t>. Vino, cantina, amigos</w:t>
      </w:r>
      <w:r w:rsidR="007C43CF" w:rsidRPr="008F5D12">
        <w:rPr>
          <w:rFonts w:asciiTheme="minorHAnsi" w:hAnsiTheme="minorHAnsi" w:cstheme="minorHAnsi"/>
          <w:b/>
          <w:bCs/>
          <w:lang w:val="en-GB"/>
        </w:rPr>
        <w:br/>
      </w:r>
      <w:r w:rsidR="007C43CF" w:rsidRPr="008F5D12">
        <w:rPr>
          <w:rFonts w:asciiTheme="minorHAnsi" w:hAnsiTheme="minorHAnsi" w:cstheme="minorHAnsi"/>
          <w:b/>
          <w:bCs/>
          <w:lang w:val="en-GB"/>
        </w:rPr>
        <w:br/>
      </w:r>
      <w:r w:rsidRPr="008F5D12">
        <w:rPr>
          <w:rFonts w:asciiTheme="minorHAnsi" w:hAnsiTheme="minorHAnsi" w:cstheme="minorHAnsi"/>
          <w:b/>
          <w:bCs/>
          <w:lang w:val="en-GB"/>
        </w:rPr>
        <w:t>2</w:t>
      </w:r>
      <w:r w:rsidR="007C43CF" w:rsidRPr="008F5D12">
        <w:rPr>
          <w:rFonts w:asciiTheme="minorHAnsi" w:hAnsiTheme="minorHAnsi" w:cstheme="minorHAnsi"/>
          <w:b/>
          <w:bCs/>
          <w:lang w:val="en-GB"/>
        </w:rPr>
        <w:t>.1 Drífa the sailboat</w:t>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2.2</w:t>
      </w:r>
      <w:r w:rsidR="007C43CF" w:rsidRPr="008F5D12">
        <w:rPr>
          <w:rFonts w:asciiTheme="minorHAnsi" w:hAnsiTheme="minorHAnsi" w:cstheme="minorHAnsi"/>
          <w:b/>
          <w:bCs/>
          <w:lang w:val="en-GB"/>
        </w:rPr>
        <w:t xml:space="preserve"> Construction of Drífa</w:t>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2.3</w:t>
      </w:r>
      <w:r w:rsidR="007C43CF" w:rsidRPr="008F5D12">
        <w:rPr>
          <w:rFonts w:asciiTheme="minorHAnsi" w:hAnsiTheme="minorHAnsi" w:cstheme="minorHAnsi"/>
          <w:b/>
          <w:bCs/>
          <w:lang w:val="en-GB"/>
        </w:rPr>
        <w:t xml:space="preserve"> From Amsterdam to Iceland</w:t>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2</w:t>
      </w:r>
      <w:r w:rsidR="007C43CF" w:rsidRPr="008F5D12">
        <w:rPr>
          <w:rFonts w:asciiTheme="minorHAnsi" w:hAnsiTheme="minorHAnsi" w:cstheme="minorHAnsi"/>
          <w:b/>
          <w:bCs/>
          <w:lang w:val="en-GB"/>
        </w:rPr>
        <w:t>.4 From Spain to South America</w:t>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2</w:t>
      </w:r>
      <w:r w:rsidR="007C43CF" w:rsidRPr="008F5D12">
        <w:rPr>
          <w:rFonts w:asciiTheme="minorHAnsi" w:hAnsiTheme="minorHAnsi" w:cstheme="minorHAnsi"/>
          <w:b/>
          <w:bCs/>
          <w:lang w:val="en-GB"/>
        </w:rPr>
        <w:t>.5 Drífa sold in Argentina</w:t>
      </w:r>
      <w:r w:rsidR="007C43CF" w:rsidRPr="008F5D12">
        <w:rPr>
          <w:rFonts w:asciiTheme="minorHAnsi" w:hAnsiTheme="minorHAnsi" w:cstheme="minorHAnsi"/>
          <w:b/>
          <w:bCs/>
          <w:lang w:val="en-GB"/>
        </w:rPr>
        <w:br/>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3</w:t>
      </w:r>
      <w:r w:rsidR="007C43CF" w:rsidRPr="008F5D12">
        <w:rPr>
          <w:rFonts w:asciiTheme="minorHAnsi" w:hAnsiTheme="minorHAnsi" w:cstheme="minorHAnsi"/>
          <w:b/>
          <w:bCs/>
          <w:lang w:val="en-GB"/>
        </w:rPr>
        <w:t>. Dreams of a bigger boat</w:t>
      </w:r>
      <w:r w:rsidR="007C43CF" w:rsidRPr="008F5D12">
        <w:rPr>
          <w:rFonts w:asciiTheme="minorHAnsi" w:hAnsiTheme="minorHAnsi" w:cstheme="minorHAnsi"/>
          <w:b/>
          <w:bCs/>
          <w:lang w:val="en-GB"/>
        </w:rPr>
        <w:br/>
      </w:r>
      <w:r w:rsidR="007C43CF" w:rsidRPr="008F5D12">
        <w:rPr>
          <w:rFonts w:asciiTheme="minorHAnsi" w:hAnsiTheme="minorHAnsi" w:cstheme="minorHAnsi"/>
          <w:b/>
          <w:bCs/>
          <w:lang w:val="en-GB"/>
        </w:rPr>
        <w:br/>
      </w:r>
      <w:r w:rsidR="009B5B6D" w:rsidRPr="008F5D12">
        <w:rPr>
          <w:rFonts w:asciiTheme="minorHAnsi" w:hAnsiTheme="minorHAnsi" w:cstheme="minorHAnsi"/>
          <w:b/>
          <w:bCs/>
          <w:lang w:val="en-GB"/>
        </w:rPr>
        <w:t>4</w:t>
      </w:r>
      <w:r w:rsidR="007C43CF" w:rsidRPr="008F5D12">
        <w:rPr>
          <w:rFonts w:asciiTheme="minorHAnsi" w:hAnsiTheme="minorHAnsi" w:cstheme="minorHAnsi"/>
          <w:b/>
          <w:bCs/>
          <w:lang w:val="en-GB"/>
        </w:rPr>
        <w:t>. Mourning routine</w:t>
      </w:r>
      <w:r w:rsidR="007C43CF" w:rsidRPr="008F5D12">
        <w:rPr>
          <w:rFonts w:asciiTheme="minorHAnsi" w:hAnsiTheme="minorHAnsi" w:cstheme="minorHAnsi"/>
          <w:b/>
          <w:bCs/>
          <w:lang w:val="en-GB"/>
        </w:rPr>
        <w:br/>
      </w:r>
    </w:p>
    <w:p w14:paraId="1E802527" w14:textId="0A8C1E27" w:rsidR="007C43CF" w:rsidRPr="008F5D12" w:rsidRDefault="007C43CF" w:rsidP="00D70690">
      <w:pPr>
        <w:pStyle w:val="ListParagraph"/>
        <w:ind w:left="360"/>
        <w:jc w:val="right"/>
        <w:rPr>
          <w:rFonts w:asciiTheme="minorHAnsi" w:hAnsiTheme="minorHAnsi" w:cstheme="minorHAnsi"/>
          <w:b/>
          <w:bCs/>
          <w:lang w:val="en-GB"/>
        </w:rPr>
      </w:pPr>
      <w:r w:rsidRPr="008F5D12">
        <w:rPr>
          <w:rFonts w:asciiTheme="minorHAnsi" w:hAnsiTheme="minorHAnsi" w:cstheme="minorHAnsi"/>
          <w:b/>
          <w:bCs/>
          <w:lang w:val="en-GB"/>
        </w:rPr>
        <w:t>The Armchair Sailor &amp; the Conclusion</w:t>
      </w:r>
    </w:p>
    <w:p w14:paraId="351E0543" w14:textId="77777777" w:rsidR="007C43CF" w:rsidRPr="008F5D12" w:rsidRDefault="007C43CF" w:rsidP="007C43CF">
      <w:pPr>
        <w:jc w:val="center"/>
        <w:rPr>
          <w:rFonts w:asciiTheme="minorHAnsi" w:hAnsiTheme="minorHAnsi" w:cstheme="minorHAnsi"/>
          <w:lang w:val="en-GB"/>
        </w:rPr>
      </w:pPr>
    </w:p>
    <w:p w14:paraId="5BBCA8BD" w14:textId="77777777" w:rsidR="007C43CF" w:rsidRPr="008F5D12" w:rsidRDefault="007C43CF" w:rsidP="007C43CF">
      <w:pPr>
        <w:jc w:val="center"/>
        <w:rPr>
          <w:rFonts w:asciiTheme="minorHAnsi" w:hAnsiTheme="minorHAnsi" w:cstheme="minorHAnsi"/>
          <w:lang w:val="en-GB"/>
        </w:rPr>
      </w:pPr>
    </w:p>
    <w:p w14:paraId="6FA24CD9" w14:textId="77777777" w:rsidR="007C43CF" w:rsidRPr="008F5D12" w:rsidRDefault="007C43CF" w:rsidP="007C43CF">
      <w:pPr>
        <w:pStyle w:val="Title"/>
        <w:rPr>
          <w:rFonts w:asciiTheme="minorHAnsi" w:hAnsiTheme="minorHAnsi" w:cstheme="minorHAnsi"/>
          <w:b/>
          <w:bCs/>
          <w:sz w:val="28"/>
          <w:szCs w:val="28"/>
          <w:lang w:val="en-GB"/>
        </w:rPr>
      </w:pPr>
    </w:p>
    <w:p w14:paraId="117586B9" w14:textId="77777777" w:rsidR="00632A1A" w:rsidRDefault="00632A1A">
      <w:pPr>
        <w:rPr>
          <w:rFonts w:asciiTheme="minorHAnsi" w:eastAsiaTheme="majorEastAsia" w:hAnsiTheme="minorHAnsi" w:cstheme="minorHAnsi"/>
          <w:b/>
          <w:bCs/>
          <w:sz w:val="28"/>
          <w:szCs w:val="28"/>
          <w:lang w:val="en-GB"/>
        </w:rPr>
      </w:pPr>
      <w:r>
        <w:rPr>
          <w:rFonts w:asciiTheme="minorHAnsi" w:hAnsiTheme="minorHAnsi" w:cstheme="minorHAnsi"/>
          <w:b/>
          <w:bCs/>
          <w:sz w:val="28"/>
          <w:szCs w:val="28"/>
          <w:lang w:val="en-GB"/>
        </w:rPr>
        <w:br w:type="page"/>
      </w:r>
    </w:p>
    <w:p w14:paraId="32C0F3DF" w14:textId="0A3AEBD2" w:rsidR="007C43CF" w:rsidRPr="008F5D12" w:rsidRDefault="007C43CF" w:rsidP="007C43CF">
      <w:pPr>
        <w:pStyle w:val="Title"/>
        <w:rPr>
          <w:rFonts w:asciiTheme="minorHAnsi" w:hAnsiTheme="minorHAnsi" w:cstheme="minorHAnsi"/>
          <w:b/>
          <w:bCs/>
          <w:sz w:val="28"/>
          <w:szCs w:val="28"/>
          <w:lang w:val="en-GB"/>
        </w:rPr>
      </w:pPr>
      <w:r w:rsidRPr="008F5D12">
        <w:rPr>
          <w:rFonts w:asciiTheme="minorHAnsi" w:hAnsiTheme="minorHAnsi" w:cstheme="minorHAnsi"/>
          <w:b/>
          <w:bCs/>
          <w:sz w:val="28"/>
          <w:szCs w:val="28"/>
          <w:lang w:val="en-GB"/>
        </w:rPr>
        <w:lastRenderedPageBreak/>
        <w:t>Introduction</w:t>
      </w:r>
    </w:p>
    <w:p w14:paraId="2F588003" w14:textId="19FC639B" w:rsidR="007C43CF" w:rsidRPr="008F5D12" w:rsidRDefault="007C43CF" w:rsidP="007C43CF">
      <w:pPr>
        <w:pStyle w:val="Title"/>
        <w:rPr>
          <w:rFonts w:asciiTheme="minorHAnsi" w:hAnsiTheme="minorHAnsi" w:cstheme="minorHAnsi"/>
          <w:sz w:val="24"/>
          <w:szCs w:val="24"/>
          <w:lang w:val="en-GB"/>
        </w:rPr>
      </w:pPr>
      <w:r w:rsidRPr="008F5D12">
        <w:rPr>
          <w:rFonts w:asciiTheme="minorHAnsi" w:hAnsiTheme="minorHAnsi" w:cstheme="minorHAnsi"/>
          <w:sz w:val="24"/>
          <w:szCs w:val="24"/>
          <w:lang w:val="en-GB"/>
        </w:rPr>
        <w:t>The Armchair Sailor &amp; The Beach Leopard is a thesis about a son connecting to his late father. This son is me, Einar. To explain what I mean with the title, an armchair sailor is someone who doesn</w:t>
      </w:r>
      <w:r w:rsidR="00FA001D"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t know how to sail, but knows a lot about sailing, and a beach leopard is a snow leopard that has adapted to a warmer climate. I am the armchair sailor and my father</w:t>
      </w:r>
      <w:r w:rsidR="00FA001D" w:rsidRPr="008F5D12">
        <w:rPr>
          <w:rFonts w:asciiTheme="minorHAnsi" w:hAnsiTheme="minorHAnsi" w:cstheme="minorHAnsi"/>
          <w:sz w:val="24"/>
          <w:szCs w:val="24"/>
          <w:lang w:val="en-GB"/>
        </w:rPr>
        <w:t>’</w:t>
      </w:r>
      <w:r w:rsidRPr="008F5D12">
        <w:rPr>
          <w:rFonts w:asciiTheme="minorHAnsi" w:hAnsiTheme="minorHAnsi" w:cstheme="minorHAnsi"/>
          <w:sz w:val="24"/>
          <w:szCs w:val="24"/>
          <w:lang w:val="en-GB"/>
        </w:rPr>
        <w:t>s boat Drífa is the beach leopard.</w:t>
      </w:r>
      <w:r w:rsidRPr="008F5D12">
        <w:rPr>
          <w:rFonts w:asciiTheme="minorHAnsi" w:hAnsiTheme="minorHAnsi" w:cstheme="minorHAnsi"/>
          <w:lang w:val="en-GB"/>
        </w:rPr>
        <w:t xml:space="preserve"> </w:t>
      </w:r>
      <w:r w:rsidRPr="008F5D12">
        <w:rPr>
          <w:rFonts w:asciiTheme="minorHAnsi" w:hAnsiTheme="minorHAnsi" w:cstheme="minorHAnsi"/>
          <w:sz w:val="24"/>
          <w:szCs w:val="24"/>
          <w:lang w:val="en-GB"/>
        </w:rPr>
        <w:t xml:space="preserve">This may sound funny, but you will understand later in the </w:t>
      </w:r>
      <w:r w:rsidR="001D5400" w:rsidRPr="008F5D12">
        <w:rPr>
          <w:rFonts w:asciiTheme="minorHAnsi" w:hAnsiTheme="minorHAnsi" w:cstheme="minorHAnsi"/>
          <w:color w:val="0070C0"/>
          <w:sz w:val="24"/>
          <w:szCs w:val="24"/>
          <w:lang w:val="en-GB"/>
        </w:rPr>
        <w:t>story</w:t>
      </w:r>
      <w:r w:rsidRPr="008F5D12">
        <w:rPr>
          <w:rFonts w:asciiTheme="minorHAnsi" w:hAnsiTheme="minorHAnsi" w:cstheme="minorHAnsi"/>
          <w:sz w:val="24"/>
          <w:szCs w:val="24"/>
          <w:lang w:val="en-GB"/>
        </w:rPr>
        <w:t xml:space="preserve"> what this reference is referring to.</w:t>
      </w:r>
    </w:p>
    <w:p w14:paraId="7133D04C" w14:textId="7A08DCEE" w:rsidR="007C43CF" w:rsidRPr="008F5D12" w:rsidRDefault="007C43CF" w:rsidP="007C43CF">
      <w:pPr>
        <w:pStyle w:val="Title"/>
        <w:rPr>
          <w:rFonts w:asciiTheme="minorHAnsi" w:hAnsiTheme="minorHAnsi" w:cstheme="minorHAnsi"/>
          <w:sz w:val="24"/>
          <w:szCs w:val="24"/>
          <w:lang w:val="en-GB"/>
        </w:rPr>
      </w:pPr>
      <w:r w:rsidRPr="008F5D12">
        <w:rPr>
          <w:rFonts w:asciiTheme="minorHAnsi" w:hAnsiTheme="minorHAnsi" w:cstheme="minorHAnsi"/>
          <w:sz w:val="24"/>
          <w:szCs w:val="24"/>
          <w:lang w:val="en-GB"/>
        </w:rPr>
        <w:t xml:space="preserve">     For in this thesis, you will depart from Iceland to countries such as Morocco, Algeria, Niger, Nigeria, Cameroon, </w:t>
      </w:r>
      <w:r w:rsidR="3B4C9B8A" w:rsidRPr="008F5D12">
        <w:rPr>
          <w:rFonts w:asciiTheme="minorHAnsi" w:hAnsiTheme="minorHAnsi" w:cstheme="minorHAnsi"/>
          <w:sz w:val="24"/>
          <w:szCs w:val="24"/>
          <w:lang w:val="en-GB"/>
        </w:rPr>
        <w:t xml:space="preserve">the </w:t>
      </w:r>
      <w:r w:rsidRPr="008F5D12">
        <w:rPr>
          <w:rFonts w:asciiTheme="minorHAnsi" w:hAnsiTheme="minorHAnsi" w:cstheme="minorHAnsi"/>
          <w:sz w:val="24"/>
          <w:szCs w:val="24"/>
          <w:lang w:val="en-GB"/>
        </w:rPr>
        <w:t xml:space="preserve">Central African </w:t>
      </w:r>
      <w:r w:rsidR="00FA001D" w:rsidRPr="008F5D12">
        <w:rPr>
          <w:rFonts w:asciiTheme="minorHAnsi" w:hAnsiTheme="minorHAnsi" w:cstheme="minorHAnsi"/>
          <w:sz w:val="24"/>
          <w:szCs w:val="24"/>
          <w:lang w:val="en-GB"/>
        </w:rPr>
        <w:t>Republic</w:t>
      </w:r>
      <w:r w:rsidRPr="008F5D12">
        <w:rPr>
          <w:rFonts w:asciiTheme="minorHAnsi" w:hAnsiTheme="minorHAnsi" w:cstheme="minorHAnsi"/>
          <w:sz w:val="24"/>
          <w:szCs w:val="24"/>
          <w:lang w:val="en-GB"/>
        </w:rPr>
        <w:t xml:space="preserve"> and Angola. Sail to Holland, to the Shetland Islands</w:t>
      </w:r>
      <w:r w:rsidR="01A01417" w:rsidRPr="008F5D12">
        <w:rPr>
          <w:rFonts w:asciiTheme="minorHAnsi" w:hAnsiTheme="minorHAnsi" w:cstheme="minorHAnsi"/>
          <w:sz w:val="24"/>
          <w:szCs w:val="24"/>
          <w:lang w:val="en-GB"/>
        </w:rPr>
        <w:t xml:space="preserve"> and </w:t>
      </w:r>
      <w:r w:rsidRPr="008F5D12">
        <w:rPr>
          <w:rFonts w:asciiTheme="minorHAnsi" w:hAnsiTheme="minorHAnsi" w:cstheme="minorHAnsi"/>
          <w:sz w:val="24"/>
          <w:szCs w:val="24"/>
          <w:lang w:val="en-GB"/>
        </w:rPr>
        <w:t>to the Faroe Islands. From the Canary Islands to</w:t>
      </w:r>
      <w:r w:rsidR="001D5400" w:rsidRPr="008F5D12">
        <w:rPr>
          <w:rFonts w:asciiTheme="minorHAnsi" w:hAnsiTheme="minorHAnsi" w:cstheme="minorHAnsi"/>
          <w:sz w:val="24"/>
          <w:szCs w:val="24"/>
          <w:lang w:val="en-GB"/>
        </w:rPr>
        <w:t xml:space="preserve"> </w:t>
      </w:r>
      <w:r w:rsidR="001D5400" w:rsidRPr="008F5D12">
        <w:rPr>
          <w:rFonts w:asciiTheme="minorHAnsi" w:hAnsiTheme="minorHAnsi" w:cstheme="minorHAnsi"/>
          <w:color w:val="0070C0"/>
          <w:sz w:val="24"/>
          <w:szCs w:val="24"/>
          <w:lang w:val="en-GB"/>
        </w:rPr>
        <w:t xml:space="preserve">Cape Verde, </w:t>
      </w:r>
      <w:r w:rsidR="001D5400" w:rsidRPr="008F5D12">
        <w:rPr>
          <w:rFonts w:asciiTheme="minorHAnsi" w:hAnsiTheme="minorHAnsi" w:cstheme="minorHAnsi"/>
          <w:sz w:val="24"/>
          <w:szCs w:val="24"/>
          <w:lang w:val="en-GB"/>
        </w:rPr>
        <w:t>to</w:t>
      </w:r>
      <w:r w:rsidRPr="008F5D12">
        <w:rPr>
          <w:rFonts w:asciiTheme="minorHAnsi" w:hAnsiTheme="minorHAnsi" w:cstheme="minorHAnsi"/>
          <w:sz w:val="24"/>
          <w:szCs w:val="24"/>
          <w:lang w:val="en-GB"/>
        </w:rPr>
        <w:t xml:space="preserve"> Brazil to Argentina, in search of ways to bond with a person who passed away a long time ago.</w:t>
      </w:r>
    </w:p>
    <w:p w14:paraId="6BCAF250" w14:textId="77777777" w:rsidR="007C43CF" w:rsidRPr="008F5D12" w:rsidRDefault="007C43CF" w:rsidP="007C43CF">
      <w:pPr>
        <w:pStyle w:val="Title"/>
        <w:rPr>
          <w:rFonts w:asciiTheme="minorHAnsi" w:hAnsiTheme="minorHAnsi" w:cstheme="minorHAnsi"/>
          <w:sz w:val="24"/>
          <w:szCs w:val="24"/>
          <w:lang w:val="en-GB"/>
        </w:rPr>
      </w:pPr>
      <w:r w:rsidRPr="008F5D12">
        <w:rPr>
          <w:rFonts w:asciiTheme="minorHAnsi" w:hAnsiTheme="minorHAnsi" w:cstheme="minorHAnsi"/>
          <w:sz w:val="24"/>
          <w:szCs w:val="24"/>
          <w:lang w:val="en-GB"/>
        </w:rPr>
        <w:t xml:space="preserve">     The main concerns of this thesis, are mourning, bonding posthumously, through objects </w:t>
      </w:r>
    </w:p>
    <w:p w14:paraId="63BEC6E5" w14:textId="78B287A2" w:rsidR="007C43CF" w:rsidRPr="008F5D12" w:rsidRDefault="007C43CF" w:rsidP="007C43CF">
      <w:pPr>
        <w:pStyle w:val="Title"/>
        <w:rPr>
          <w:rFonts w:asciiTheme="minorHAnsi" w:hAnsiTheme="minorHAnsi" w:cstheme="minorHAnsi"/>
          <w:b/>
          <w:bCs/>
          <w:sz w:val="28"/>
          <w:szCs w:val="28"/>
          <w:lang w:val="en-GB"/>
        </w:rPr>
      </w:pPr>
      <w:r w:rsidRPr="008F5D12">
        <w:rPr>
          <w:rFonts w:asciiTheme="minorHAnsi" w:hAnsiTheme="minorHAnsi" w:cstheme="minorHAnsi"/>
          <w:sz w:val="24"/>
          <w:szCs w:val="24"/>
          <w:lang w:val="en-GB"/>
        </w:rPr>
        <w:t xml:space="preserve">and adventure. Through the four chapters of the text, we learn about the origins of my father’s adventures, we learn eventually where Drífa the sailboat was built, where she travelled, stopped, and ultimately ended up. Afterwards we go to the time between the selling of Drífa and my father’s death, speculating of the future of where his life could have led, had he had more days to live. </w:t>
      </w:r>
      <w:r w:rsidR="00FA001D" w:rsidRPr="008F5D12">
        <w:rPr>
          <w:rFonts w:asciiTheme="minorHAnsi" w:hAnsiTheme="minorHAnsi" w:cstheme="minorHAnsi"/>
          <w:sz w:val="24"/>
          <w:szCs w:val="24"/>
          <w:lang w:val="en-GB"/>
        </w:rPr>
        <w:t>Finally,</w:t>
      </w:r>
      <w:r w:rsidRPr="008F5D12">
        <w:rPr>
          <w:rFonts w:asciiTheme="minorHAnsi" w:hAnsiTheme="minorHAnsi" w:cstheme="minorHAnsi"/>
          <w:sz w:val="24"/>
          <w:szCs w:val="24"/>
          <w:lang w:val="en-GB"/>
        </w:rPr>
        <w:t xml:space="preserve"> we will go into the challenging questions of mourning, dealing with death and confronting it. As you go through this thesis, I will do my best to guide you as my father guides me</w:t>
      </w:r>
      <w:r w:rsidR="00C22E4C" w:rsidRPr="008F5D12">
        <w:rPr>
          <w:rFonts w:asciiTheme="minorHAnsi" w:hAnsiTheme="minorHAnsi" w:cstheme="minorHAnsi"/>
          <w:sz w:val="24"/>
          <w:szCs w:val="24"/>
          <w:lang w:val="en-GB"/>
        </w:rPr>
        <w:t xml:space="preserve">, </w:t>
      </w:r>
      <w:r w:rsidR="004E7CBE" w:rsidRPr="008F5D12">
        <w:rPr>
          <w:rFonts w:asciiTheme="minorHAnsi" w:hAnsiTheme="minorHAnsi" w:cstheme="minorHAnsi"/>
          <w:sz w:val="24"/>
          <w:szCs w:val="24"/>
          <w:lang w:val="en-GB"/>
        </w:rPr>
        <w:t xml:space="preserve">I draw and paint maps, and </w:t>
      </w:r>
      <w:r w:rsidR="00A0198E" w:rsidRPr="008F5D12">
        <w:rPr>
          <w:rFonts w:asciiTheme="minorHAnsi" w:hAnsiTheme="minorHAnsi" w:cstheme="minorHAnsi"/>
          <w:sz w:val="24"/>
          <w:szCs w:val="24"/>
          <w:lang w:val="en-GB"/>
        </w:rPr>
        <w:t>imagine scenes</w:t>
      </w:r>
      <w:r w:rsidR="00883ECB" w:rsidRPr="008F5D12">
        <w:rPr>
          <w:rFonts w:asciiTheme="minorHAnsi" w:hAnsiTheme="minorHAnsi" w:cstheme="minorHAnsi"/>
          <w:sz w:val="24"/>
          <w:szCs w:val="24"/>
          <w:lang w:val="en-GB"/>
        </w:rPr>
        <w:t xml:space="preserve"> from the trip </w:t>
      </w:r>
      <w:r w:rsidR="1A9F0E23" w:rsidRPr="008F5D12">
        <w:rPr>
          <w:rFonts w:asciiTheme="minorHAnsi" w:hAnsiTheme="minorHAnsi" w:cstheme="minorHAnsi"/>
          <w:sz w:val="24"/>
          <w:szCs w:val="24"/>
          <w:lang w:val="en-GB"/>
        </w:rPr>
        <w:t>on the</w:t>
      </w:r>
      <w:r w:rsidR="00883ECB" w:rsidRPr="008F5D12">
        <w:rPr>
          <w:rFonts w:asciiTheme="minorHAnsi" w:hAnsiTheme="minorHAnsi" w:cstheme="minorHAnsi"/>
          <w:sz w:val="24"/>
          <w:szCs w:val="24"/>
          <w:lang w:val="en-GB"/>
        </w:rPr>
        <w:t xml:space="preserve"> Africa</w:t>
      </w:r>
      <w:r w:rsidR="4422F50E" w:rsidRPr="008F5D12">
        <w:rPr>
          <w:rFonts w:asciiTheme="minorHAnsi" w:hAnsiTheme="minorHAnsi" w:cstheme="minorHAnsi"/>
          <w:sz w:val="24"/>
          <w:szCs w:val="24"/>
          <w:lang w:val="en-GB"/>
        </w:rPr>
        <w:t>n continent and other countries</w:t>
      </w:r>
      <w:r w:rsidR="00A0198E" w:rsidRPr="008F5D12">
        <w:rPr>
          <w:rFonts w:asciiTheme="minorHAnsi" w:hAnsiTheme="minorHAnsi" w:cstheme="minorHAnsi"/>
          <w:sz w:val="24"/>
          <w:szCs w:val="24"/>
          <w:lang w:val="en-GB"/>
        </w:rPr>
        <w:t>, show photographs</w:t>
      </w:r>
      <w:r w:rsidR="00883ECB" w:rsidRPr="008F5D12">
        <w:rPr>
          <w:rFonts w:asciiTheme="minorHAnsi" w:hAnsiTheme="minorHAnsi" w:cstheme="minorHAnsi"/>
          <w:sz w:val="24"/>
          <w:szCs w:val="24"/>
          <w:lang w:val="en-GB"/>
        </w:rPr>
        <w:t xml:space="preserve"> of his sailing</w:t>
      </w:r>
      <w:r w:rsidR="001D3103" w:rsidRPr="008F5D12">
        <w:rPr>
          <w:rFonts w:asciiTheme="minorHAnsi" w:hAnsiTheme="minorHAnsi" w:cstheme="minorHAnsi"/>
          <w:sz w:val="24"/>
          <w:szCs w:val="24"/>
          <w:lang w:val="en-GB"/>
        </w:rPr>
        <w:t xml:space="preserve"> adventures</w:t>
      </w:r>
      <w:r w:rsidR="00883ECB" w:rsidRPr="008F5D12">
        <w:rPr>
          <w:rFonts w:asciiTheme="minorHAnsi" w:hAnsiTheme="minorHAnsi" w:cstheme="minorHAnsi"/>
          <w:sz w:val="24"/>
          <w:szCs w:val="24"/>
          <w:lang w:val="en-GB"/>
        </w:rPr>
        <w:t>;</w:t>
      </w:r>
      <w:r w:rsidR="00A0198E" w:rsidRPr="008F5D12">
        <w:rPr>
          <w:rFonts w:asciiTheme="minorHAnsi" w:hAnsiTheme="minorHAnsi" w:cstheme="minorHAnsi"/>
          <w:sz w:val="24"/>
          <w:szCs w:val="24"/>
          <w:lang w:val="en-GB"/>
        </w:rPr>
        <w:t xml:space="preserve"> </w:t>
      </w:r>
      <w:r w:rsidR="00C1516B" w:rsidRPr="008F5D12">
        <w:rPr>
          <w:rFonts w:asciiTheme="minorHAnsi" w:hAnsiTheme="minorHAnsi" w:cstheme="minorHAnsi"/>
          <w:sz w:val="24"/>
          <w:szCs w:val="24"/>
          <w:lang w:val="en-GB"/>
        </w:rPr>
        <w:t>an emotional mapping of sorts</w:t>
      </w:r>
      <w:r w:rsidRPr="008F5D12">
        <w:rPr>
          <w:rStyle w:val="FootnoteReference"/>
          <w:rFonts w:asciiTheme="minorHAnsi" w:hAnsiTheme="minorHAnsi" w:cstheme="minorHAnsi"/>
          <w:sz w:val="24"/>
          <w:szCs w:val="24"/>
          <w:lang w:val="en-GB"/>
        </w:rPr>
        <w:footnoteReference w:id="2"/>
      </w:r>
      <w:r w:rsidR="006E081C" w:rsidRPr="008F5D12">
        <w:rPr>
          <w:rFonts w:asciiTheme="minorHAnsi" w:hAnsiTheme="minorHAnsi" w:cstheme="minorHAnsi"/>
          <w:sz w:val="24"/>
          <w:szCs w:val="24"/>
          <w:lang w:val="en-GB"/>
        </w:rPr>
        <w:t>.</w:t>
      </w:r>
      <w:r w:rsidRPr="008F5D12">
        <w:rPr>
          <w:rFonts w:asciiTheme="minorHAnsi" w:hAnsiTheme="minorHAnsi" w:cstheme="minorHAnsi"/>
          <w:lang w:val="en-GB"/>
        </w:rPr>
        <w:br/>
      </w:r>
    </w:p>
    <w:p w14:paraId="6061845E" w14:textId="3972587D" w:rsidR="007C43CF" w:rsidRPr="008F5D12" w:rsidRDefault="007C43CF" w:rsidP="007C43CF">
      <w:pPr>
        <w:rPr>
          <w:rFonts w:asciiTheme="minorHAnsi" w:hAnsiTheme="minorHAnsi" w:cstheme="minorHAnsi"/>
          <w:lang w:val="en-GB"/>
        </w:rPr>
      </w:pPr>
      <w:r w:rsidRPr="008F5D12">
        <w:rPr>
          <w:rFonts w:asciiTheme="minorHAnsi" w:hAnsiTheme="minorHAnsi" w:cstheme="minorHAnsi"/>
          <w:lang w:val="en-GB"/>
        </w:rPr>
        <w:t xml:space="preserve">     Because this thesis will mainly be about my fath</w:t>
      </w:r>
      <w:r w:rsidR="00B83A0B" w:rsidRPr="008F5D12">
        <w:rPr>
          <w:rFonts w:asciiTheme="minorHAnsi" w:hAnsiTheme="minorHAnsi" w:cstheme="minorHAnsi"/>
          <w:lang w:val="en-GB"/>
        </w:rPr>
        <w:t>e</w:t>
      </w:r>
      <w:r w:rsidRPr="008F5D12">
        <w:rPr>
          <w:rFonts w:asciiTheme="minorHAnsi" w:hAnsiTheme="minorHAnsi" w:cstheme="minorHAnsi"/>
          <w:lang w:val="en-GB"/>
        </w:rPr>
        <w:t>r</w:t>
      </w:r>
      <w:r w:rsidR="00B83A0B" w:rsidRPr="008F5D12">
        <w:rPr>
          <w:rFonts w:asciiTheme="minorHAnsi" w:hAnsiTheme="minorHAnsi" w:cstheme="minorHAnsi"/>
          <w:lang w:val="en-GB"/>
        </w:rPr>
        <w:t>’</w:t>
      </w:r>
      <w:r w:rsidRPr="008F5D12">
        <w:rPr>
          <w:rFonts w:asciiTheme="minorHAnsi" w:hAnsiTheme="minorHAnsi" w:cstheme="minorHAnsi"/>
          <w:lang w:val="en-GB"/>
        </w:rPr>
        <w:t xml:space="preserve">s </w:t>
      </w:r>
      <w:r w:rsidR="00FA001D" w:rsidRPr="008F5D12">
        <w:rPr>
          <w:rFonts w:asciiTheme="minorHAnsi" w:hAnsiTheme="minorHAnsi" w:cstheme="minorHAnsi"/>
          <w:lang w:val="en-GB"/>
        </w:rPr>
        <w:t>boat,</w:t>
      </w:r>
      <w:r w:rsidRPr="008F5D12">
        <w:rPr>
          <w:rFonts w:asciiTheme="minorHAnsi" w:hAnsiTheme="minorHAnsi" w:cstheme="minorHAnsi"/>
          <w:lang w:val="en-GB"/>
        </w:rPr>
        <w:t xml:space="preserve"> I should introduce the owner and give you some information to go with the story of Drífa. Guðmundur Thoroddsen was born in Reykjavík</w:t>
      </w:r>
      <w:r w:rsidR="4819C852" w:rsidRPr="008F5D12">
        <w:rPr>
          <w:rFonts w:asciiTheme="minorHAnsi" w:hAnsiTheme="minorHAnsi" w:cstheme="minorHAnsi"/>
          <w:lang w:val="en-GB"/>
        </w:rPr>
        <w:t xml:space="preserve"> in Iceland</w:t>
      </w:r>
      <w:r w:rsidRPr="008F5D12">
        <w:rPr>
          <w:rFonts w:asciiTheme="minorHAnsi" w:hAnsiTheme="minorHAnsi" w:cstheme="minorHAnsi"/>
          <w:lang w:val="en-GB"/>
        </w:rPr>
        <w:t xml:space="preserve"> on September the 17th 1952 to </w:t>
      </w:r>
      <w:r w:rsidR="5797CE0F" w:rsidRPr="008F5D12">
        <w:rPr>
          <w:rFonts w:asciiTheme="minorHAnsi" w:hAnsiTheme="minorHAnsi" w:cstheme="minorHAnsi"/>
          <w:lang w:val="en-GB"/>
        </w:rPr>
        <w:t xml:space="preserve">his </w:t>
      </w:r>
      <w:r w:rsidRPr="008F5D12">
        <w:rPr>
          <w:rFonts w:asciiTheme="minorHAnsi" w:hAnsiTheme="minorHAnsi" w:cstheme="minorHAnsi"/>
          <w:lang w:val="en-GB"/>
        </w:rPr>
        <w:t>parents Drífa Viðar</w:t>
      </w:r>
      <w:r w:rsidR="658CEDFA" w:rsidRPr="008F5D12">
        <w:rPr>
          <w:rFonts w:asciiTheme="minorHAnsi" w:hAnsiTheme="minorHAnsi" w:cstheme="minorHAnsi"/>
          <w:lang w:val="en-GB"/>
        </w:rPr>
        <w:t>,</w:t>
      </w:r>
      <w:r w:rsidRPr="008F5D12">
        <w:rPr>
          <w:rFonts w:asciiTheme="minorHAnsi" w:hAnsiTheme="minorHAnsi" w:cstheme="minorHAnsi"/>
          <w:lang w:val="en-GB"/>
        </w:rPr>
        <w:t xml:space="preserve"> a painter, </w:t>
      </w:r>
      <w:r w:rsidR="00B83A0B" w:rsidRPr="008F5D12">
        <w:rPr>
          <w:rFonts w:asciiTheme="minorHAnsi" w:hAnsiTheme="minorHAnsi" w:cstheme="minorHAnsi"/>
          <w:lang w:val="en-GB"/>
        </w:rPr>
        <w:t>writer,</w:t>
      </w:r>
      <w:r w:rsidRPr="008F5D12">
        <w:rPr>
          <w:rFonts w:asciiTheme="minorHAnsi" w:hAnsiTheme="minorHAnsi" w:cstheme="minorHAnsi"/>
          <w:lang w:val="en-GB"/>
        </w:rPr>
        <w:t xml:space="preserve"> and educator and </w:t>
      </w:r>
      <w:proofErr w:type="spellStart"/>
      <w:r w:rsidRPr="008F5D12">
        <w:rPr>
          <w:rFonts w:asciiTheme="minorHAnsi" w:hAnsiTheme="minorHAnsi" w:cstheme="minorHAnsi"/>
          <w:lang w:val="en-GB"/>
        </w:rPr>
        <w:t>Skúli</w:t>
      </w:r>
      <w:proofErr w:type="spellEnd"/>
      <w:r w:rsidRPr="008F5D12">
        <w:rPr>
          <w:rFonts w:asciiTheme="minorHAnsi" w:hAnsiTheme="minorHAnsi" w:cstheme="minorHAnsi"/>
          <w:lang w:val="en-GB"/>
        </w:rPr>
        <w:t xml:space="preserve"> </w:t>
      </w:r>
      <w:proofErr w:type="spellStart"/>
      <w:r w:rsidRPr="008F5D12">
        <w:rPr>
          <w:rFonts w:asciiTheme="minorHAnsi" w:hAnsiTheme="minorHAnsi" w:cstheme="minorHAnsi"/>
          <w:lang w:val="en-GB"/>
        </w:rPr>
        <w:t>Thoroddsen</w:t>
      </w:r>
      <w:proofErr w:type="spellEnd"/>
      <w:r w:rsidRPr="008F5D12">
        <w:rPr>
          <w:rFonts w:asciiTheme="minorHAnsi" w:hAnsiTheme="minorHAnsi" w:cstheme="minorHAnsi"/>
          <w:lang w:val="en-GB"/>
        </w:rPr>
        <w:t xml:space="preserve"> an eye doctor. He grew up in Reykjavík for most of his childhood, but </w:t>
      </w:r>
      <w:r w:rsidR="001D5400" w:rsidRPr="008F5D12">
        <w:rPr>
          <w:rFonts w:asciiTheme="minorHAnsi" w:hAnsiTheme="minorHAnsi" w:cstheme="minorHAnsi"/>
          <w:color w:val="0070C0"/>
          <w:lang w:val="en-GB"/>
        </w:rPr>
        <w:t>at an early age</w:t>
      </w:r>
      <w:r w:rsidRPr="008F5D12">
        <w:rPr>
          <w:rFonts w:asciiTheme="minorHAnsi" w:hAnsiTheme="minorHAnsi" w:cstheme="minorHAnsi"/>
          <w:color w:val="0070C0"/>
          <w:lang w:val="en-GB"/>
        </w:rPr>
        <w:t xml:space="preserve"> </w:t>
      </w:r>
      <w:r w:rsidRPr="008F5D12">
        <w:rPr>
          <w:rFonts w:asciiTheme="minorHAnsi" w:hAnsiTheme="minorHAnsi" w:cstheme="minorHAnsi"/>
          <w:lang w:val="en-GB"/>
        </w:rPr>
        <w:t xml:space="preserve">he was sent to a farm called </w:t>
      </w:r>
      <w:proofErr w:type="spellStart"/>
      <w:r w:rsidRPr="008F5D12">
        <w:rPr>
          <w:rFonts w:asciiTheme="minorHAnsi" w:hAnsiTheme="minorHAnsi" w:cstheme="minorHAnsi"/>
          <w:lang w:val="en-GB"/>
        </w:rPr>
        <w:t>Staður</w:t>
      </w:r>
      <w:proofErr w:type="spellEnd"/>
      <w:r w:rsidRPr="008F5D12">
        <w:rPr>
          <w:rFonts w:asciiTheme="minorHAnsi" w:hAnsiTheme="minorHAnsi" w:cstheme="minorHAnsi"/>
          <w:lang w:val="en-GB"/>
        </w:rPr>
        <w:t xml:space="preserve"> in </w:t>
      </w:r>
      <w:proofErr w:type="spellStart"/>
      <w:r w:rsidRPr="008F5D12">
        <w:rPr>
          <w:rFonts w:asciiTheme="minorHAnsi" w:hAnsiTheme="minorHAnsi" w:cstheme="minorHAnsi"/>
          <w:lang w:val="en-GB"/>
        </w:rPr>
        <w:t>Reykhólasveit</w:t>
      </w:r>
      <w:proofErr w:type="spellEnd"/>
      <w:r w:rsidRPr="008F5D12">
        <w:rPr>
          <w:rFonts w:asciiTheme="minorHAnsi" w:hAnsiTheme="minorHAnsi" w:cstheme="minorHAnsi"/>
          <w:lang w:val="en-GB"/>
        </w:rPr>
        <w:t xml:space="preserve"> (which </w:t>
      </w:r>
      <w:proofErr w:type="gramStart"/>
      <w:r w:rsidRPr="008F5D12">
        <w:rPr>
          <w:rFonts w:asciiTheme="minorHAnsi" w:hAnsiTheme="minorHAnsi" w:cstheme="minorHAnsi"/>
          <w:lang w:val="en-GB"/>
        </w:rPr>
        <w:t xml:space="preserve">is </w:t>
      </w:r>
      <w:r w:rsidR="1EBE4EB4" w:rsidRPr="008F5D12">
        <w:rPr>
          <w:rFonts w:asciiTheme="minorHAnsi" w:hAnsiTheme="minorHAnsi" w:cstheme="minorHAnsi"/>
          <w:lang w:val="en-GB"/>
        </w:rPr>
        <w:t xml:space="preserve">located </w:t>
      </w:r>
      <w:r w:rsidRPr="008F5D12">
        <w:rPr>
          <w:rFonts w:asciiTheme="minorHAnsi" w:hAnsiTheme="minorHAnsi" w:cstheme="minorHAnsi"/>
          <w:lang w:val="en-GB"/>
        </w:rPr>
        <w:t>in</w:t>
      </w:r>
      <w:proofErr w:type="gramEnd"/>
      <w:r w:rsidRPr="008F5D12">
        <w:rPr>
          <w:rFonts w:asciiTheme="minorHAnsi" w:hAnsiTheme="minorHAnsi" w:cstheme="minorHAnsi"/>
          <w:lang w:val="en-GB"/>
        </w:rPr>
        <w:t xml:space="preserve"> the </w:t>
      </w:r>
      <w:r w:rsidR="00B83A0B" w:rsidRPr="008F5D12">
        <w:rPr>
          <w:rFonts w:asciiTheme="minorHAnsi" w:hAnsiTheme="minorHAnsi" w:cstheme="minorHAnsi"/>
          <w:lang w:val="en-GB"/>
        </w:rPr>
        <w:t>North-western</w:t>
      </w:r>
      <w:r w:rsidRPr="008F5D12">
        <w:rPr>
          <w:rFonts w:asciiTheme="minorHAnsi" w:hAnsiTheme="minorHAnsi" w:cstheme="minorHAnsi"/>
          <w:lang w:val="en-GB"/>
        </w:rPr>
        <w:t xml:space="preserve"> part of Iceland). In Iceland kids would often be sent to</w:t>
      </w:r>
      <w:r w:rsidR="001D5400" w:rsidRPr="008F5D12">
        <w:rPr>
          <w:rFonts w:asciiTheme="minorHAnsi" w:hAnsiTheme="minorHAnsi" w:cstheme="minorHAnsi"/>
          <w:lang w:val="en-GB"/>
        </w:rPr>
        <w:t xml:space="preserve"> </w:t>
      </w:r>
      <w:r w:rsidR="001D5400" w:rsidRPr="008F5D12">
        <w:rPr>
          <w:rFonts w:asciiTheme="minorHAnsi" w:hAnsiTheme="minorHAnsi" w:cstheme="minorHAnsi"/>
          <w:color w:val="0070C0"/>
          <w:lang w:val="en-GB"/>
        </w:rPr>
        <w:t>spend the summer on farms away from their family. There could be various reasons for this,</w:t>
      </w:r>
      <w:r w:rsidRPr="008F5D12">
        <w:rPr>
          <w:rFonts w:asciiTheme="minorHAnsi" w:hAnsiTheme="minorHAnsi" w:cstheme="minorHAnsi"/>
          <w:lang w:val="en-GB"/>
        </w:rPr>
        <w:t xml:space="preserve"> usually but not necessarily because of </w:t>
      </w:r>
      <w:r w:rsidR="001D5400" w:rsidRPr="008F5D12">
        <w:rPr>
          <w:rFonts w:asciiTheme="minorHAnsi" w:hAnsiTheme="minorHAnsi" w:cstheme="minorHAnsi"/>
          <w:color w:val="0070C0"/>
          <w:lang w:val="en-GB"/>
        </w:rPr>
        <w:t>some</w:t>
      </w:r>
      <w:r w:rsidRPr="008F5D12">
        <w:rPr>
          <w:rFonts w:asciiTheme="minorHAnsi" w:hAnsiTheme="minorHAnsi" w:cstheme="minorHAnsi"/>
          <w:lang w:val="en-GB"/>
        </w:rPr>
        <w:t xml:space="preserve"> trouble at home, or the parents being overwhelmed. He felt connected to the place and considered it his second home, the farmers and their children took him in as one of their own. Guðmundur studied art, painting, </w:t>
      </w:r>
      <w:r w:rsidR="00B83A0B" w:rsidRPr="008F5D12">
        <w:rPr>
          <w:rFonts w:asciiTheme="minorHAnsi" w:hAnsiTheme="minorHAnsi" w:cstheme="minorHAnsi"/>
          <w:lang w:val="en-GB"/>
        </w:rPr>
        <w:t>etching,</w:t>
      </w:r>
      <w:r w:rsidRPr="008F5D12">
        <w:rPr>
          <w:rFonts w:asciiTheme="minorHAnsi" w:hAnsiTheme="minorHAnsi" w:cstheme="minorHAnsi"/>
          <w:lang w:val="en-GB"/>
        </w:rPr>
        <w:t xml:space="preserve"> and drawing in Iceland, </w:t>
      </w:r>
      <w:r w:rsidR="00B83A0B" w:rsidRPr="008F5D12">
        <w:rPr>
          <w:rFonts w:asciiTheme="minorHAnsi" w:hAnsiTheme="minorHAnsi" w:cstheme="minorHAnsi"/>
          <w:lang w:val="en-GB"/>
        </w:rPr>
        <w:t>France,</w:t>
      </w:r>
      <w:r w:rsidRPr="008F5D12">
        <w:rPr>
          <w:rFonts w:asciiTheme="minorHAnsi" w:hAnsiTheme="minorHAnsi" w:cstheme="minorHAnsi"/>
          <w:lang w:val="en-GB"/>
        </w:rPr>
        <w:t xml:space="preserve"> and Holland from 1974 – 1985, in the Reykjavík School of Visual Arts, Sorbonne University in Paris and the </w:t>
      </w:r>
      <w:proofErr w:type="spellStart"/>
      <w:r w:rsidRPr="008F5D12">
        <w:rPr>
          <w:rFonts w:asciiTheme="minorHAnsi" w:hAnsiTheme="minorHAnsi" w:cstheme="minorHAnsi"/>
          <w:lang w:val="en-GB"/>
        </w:rPr>
        <w:t>Rijksakademie</w:t>
      </w:r>
      <w:proofErr w:type="spellEnd"/>
      <w:r w:rsidRPr="008F5D12">
        <w:rPr>
          <w:rFonts w:asciiTheme="minorHAnsi" w:hAnsiTheme="minorHAnsi" w:cstheme="minorHAnsi"/>
          <w:lang w:val="en-GB"/>
        </w:rPr>
        <w:t xml:space="preserve"> van </w:t>
      </w:r>
      <w:proofErr w:type="spellStart"/>
      <w:r w:rsidRPr="008F5D12">
        <w:rPr>
          <w:rFonts w:asciiTheme="minorHAnsi" w:hAnsiTheme="minorHAnsi" w:cstheme="minorHAnsi"/>
          <w:lang w:val="en-GB"/>
        </w:rPr>
        <w:t>Beeldende</w:t>
      </w:r>
      <w:proofErr w:type="spellEnd"/>
      <w:r w:rsidRPr="008F5D12">
        <w:rPr>
          <w:rFonts w:asciiTheme="minorHAnsi" w:hAnsiTheme="minorHAnsi" w:cstheme="minorHAnsi"/>
          <w:lang w:val="en-GB"/>
        </w:rPr>
        <w:t xml:space="preserve"> </w:t>
      </w:r>
      <w:proofErr w:type="spellStart"/>
      <w:r w:rsidRPr="008F5D12">
        <w:rPr>
          <w:rFonts w:asciiTheme="minorHAnsi" w:hAnsiTheme="minorHAnsi" w:cstheme="minorHAnsi"/>
          <w:lang w:val="en-GB"/>
        </w:rPr>
        <w:t>Kunsten</w:t>
      </w:r>
      <w:proofErr w:type="spellEnd"/>
      <w:r w:rsidRPr="008F5D12">
        <w:rPr>
          <w:rFonts w:asciiTheme="minorHAnsi" w:hAnsiTheme="minorHAnsi" w:cstheme="minorHAnsi"/>
          <w:lang w:val="en-GB"/>
        </w:rPr>
        <w:t xml:space="preserve"> in Amsterdam. His works varied in medi</w:t>
      </w:r>
      <w:r w:rsidR="51285B39" w:rsidRPr="008F5D12">
        <w:rPr>
          <w:rFonts w:asciiTheme="minorHAnsi" w:hAnsiTheme="minorHAnsi" w:cstheme="minorHAnsi"/>
          <w:lang w:val="en-GB"/>
        </w:rPr>
        <w:t>a</w:t>
      </w:r>
      <w:r w:rsidRPr="008F5D12">
        <w:rPr>
          <w:rFonts w:asciiTheme="minorHAnsi" w:hAnsiTheme="minorHAnsi" w:cstheme="minorHAnsi"/>
          <w:lang w:val="en-GB"/>
        </w:rPr>
        <w:t xml:space="preserve">, he made sculptures, paintings, prints, and various sorts of art. Most often the art was of folk tales and </w:t>
      </w:r>
      <w:r w:rsidR="00A50A24" w:rsidRPr="008F5D12">
        <w:rPr>
          <w:rFonts w:asciiTheme="minorHAnsi" w:hAnsiTheme="minorHAnsi" w:cstheme="minorHAnsi"/>
          <w:lang w:val="en-GB"/>
        </w:rPr>
        <w:t>storytelling</w:t>
      </w:r>
      <w:r w:rsidRPr="008F5D12">
        <w:rPr>
          <w:rFonts w:asciiTheme="minorHAnsi" w:hAnsiTheme="minorHAnsi" w:cstheme="minorHAnsi"/>
          <w:lang w:val="en-GB"/>
        </w:rPr>
        <w:t xml:space="preserve"> in general.</w:t>
      </w:r>
      <w:r w:rsidR="006170DD" w:rsidRPr="008F5D12">
        <w:rPr>
          <w:rFonts w:asciiTheme="minorHAnsi" w:hAnsiTheme="minorHAnsi" w:cstheme="minorHAnsi"/>
          <w:lang w:val="en-GB"/>
        </w:rPr>
        <w:t xml:space="preserve"> </w:t>
      </w:r>
      <w:r w:rsidRPr="008F5D12">
        <w:rPr>
          <w:rFonts w:asciiTheme="minorHAnsi" w:hAnsiTheme="minorHAnsi" w:cstheme="minorHAnsi"/>
          <w:lang w:val="en-GB"/>
        </w:rPr>
        <w:t xml:space="preserve">His mother Drífa died of an illness in 1971 and his father soon after in 1973, leaving him and his three siblings to fend for themselves, the oldest brother being 25 at the time. I believe his desire to travel and </w:t>
      </w:r>
      <w:r w:rsidR="001A1950" w:rsidRPr="008F5D12">
        <w:rPr>
          <w:rFonts w:asciiTheme="minorHAnsi" w:hAnsiTheme="minorHAnsi" w:cstheme="minorHAnsi"/>
          <w:lang w:val="en-GB"/>
        </w:rPr>
        <w:t>“</w:t>
      </w:r>
      <w:r w:rsidRPr="008F5D12">
        <w:rPr>
          <w:rFonts w:asciiTheme="minorHAnsi" w:hAnsiTheme="minorHAnsi" w:cstheme="minorHAnsi"/>
          <w:lang w:val="en-GB"/>
        </w:rPr>
        <w:t>escape</w:t>
      </w:r>
      <w:r w:rsidR="001A1950" w:rsidRPr="008F5D12">
        <w:rPr>
          <w:rFonts w:asciiTheme="minorHAnsi" w:hAnsiTheme="minorHAnsi" w:cstheme="minorHAnsi"/>
          <w:lang w:val="en-GB"/>
        </w:rPr>
        <w:t>”</w:t>
      </w:r>
      <w:r w:rsidRPr="008F5D12">
        <w:rPr>
          <w:rFonts w:asciiTheme="minorHAnsi" w:hAnsiTheme="minorHAnsi" w:cstheme="minorHAnsi"/>
          <w:lang w:val="en-GB"/>
        </w:rPr>
        <w:t xml:space="preserve"> most likely started from this rough period. Guðmundur named his sailboat after his late </w:t>
      </w:r>
      <w:r w:rsidR="001A1950" w:rsidRPr="008F5D12">
        <w:rPr>
          <w:rFonts w:asciiTheme="minorHAnsi" w:hAnsiTheme="minorHAnsi" w:cstheme="minorHAnsi"/>
          <w:lang w:val="en-GB"/>
        </w:rPr>
        <w:t>mother</w:t>
      </w:r>
      <w:r w:rsidR="001D5400" w:rsidRPr="008F5D12">
        <w:rPr>
          <w:rFonts w:asciiTheme="minorHAnsi" w:hAnsiTheme="minorHAnsi" w:cstheme="minorHAnsi"/>
          <w:lang w:val="en-GB"/>
        </w:rPr>
        <w:t xml:space="preserve"> </w:t>
      </w:r>
      <w:r w:rsidR="001D5400" w:rsidRPr="008F5D12">
        <w:rPr>
          <w:rFonts w:asciiTheme="minorHAnsi" w:hAnsiTheme="minorHAnsi" w:cstheme="minorHAnsi"/>
          <w:color w:val="0070C0"/>
          <w:lang w:val="en-GB"/>
        </w:rPr>
        <w:t>whom he was very close to</w:t>
      </w:r>
      <w:r w:rsidR="001A1950" w:rsidRPr="008F5D12">
        <w:rPr>
          <w:rFonts w:asciiTheme="minorHAnsi" w:hAnsiTheme="minorHAnsi" w:cstheme="minorHAnsi"/>
          <w:color w:val="0070C0"/>
          <w:lang w:val="en-GB"/>
        </w:rPr>
        <w:t>,</w:t>
      </w:r>
      <w:r w:rsidRPr="008F5D12">
        <w:rPr>
          <w:rFonts w:asciiTheme="minorHAnsi" w:hAnsiTheme="minorHAnsi" w:cstheme="minorHAnsi"/>
          <w:color w:val="0070C0"/>
          <w:lang w:val="en-GB"/>
        </w:rPr>
        <w:t xml:space="preserve"> </w:t>
      </w:r>
      <w:r w:rsidRPr="008F5D12">
        <w:rPr>
          <w:rFonts w:asciiTheme="minorHAnsi" w:hAnsiTheme="minorHAnsi" w:cstheme="minorHAnsi"/>
          <w:lang w:val="en-GB"/>
        </w:rPr>
        <w:t>and she</w:t>
      </w:r>
      <w:r w:rsidR="001D5400" w:rsidRPr="008F5D12">
        <w:rPr>
          <w:rFonts w:asciiTheme="minorHAnsi" w:hAnsiTheme="minorHAnsi" w:cstheme="minorHAnsi"/>
          <w:lang w:val="en-GB"/>
        </w:rPr>
        <w:t xml:space="preserve"> (the boat)</w:t>
      </w:r>
      <w:r w:rsidRPr="008F5D12">
        <w:rPr>
          <w:rFonts w:asciiTheme="minorHAnsi" w:hAnsiTheme="minorHAnsi" w:cstheme="minorHAnsi"/>
          <w:lang w:val="en-GB"/>
        </w:rPr>
        <w:t xml:space="preserve"> would be a big part of his life from 1980-1992 for almost twelve years. Before the boat was even an idea, Guðmundur went on a life changing adventure. </w:t>
      </w:r>
    </w:p>
    <w:p w14:paraId="181FF23A" w14:textId="77777777" w:rsidR="007C43CF" w:rsidRPr="008F5D12" w:rsidRDefault="007C43CF" w:rsidP="007C43CF">
      <w:pPr>
        <w:rPr>
          <w:rFonts w:asciiTheme="minorHAnsi" w:eastAsiaTheme="majorEastAsia" w:hAnsiTheme="minorHAnsi" w:cstheme="minorHAnsi"/>
          <w:b/>
          <w:bCs/>
          <w:spacing w:val="-10"/>
          <w:kern w:val="28"/>
          <w:sz w:val="28"/>
          <w:szCs w:val="28"/>
          <w:lang w:val="en-GB"/>
        </w:rPr>
      </w:pPr>
    </w:p>
    <w:p w14:paraId="19EE588F" w14:textId="77777777" w:rsidR="00285B1F" w:rsidRDefault="00285B1F" w:rsidP="007C43CF">
      <w:pPr>
        <w:rPr>
          <w:rFonts w:asciiTheme="minorHAnsi" w:eastAsiaTheme="majorEastAsia" w:hAnsiTheme="minorHAnsi" w:cstheme="minorHAnsi"/>
          <w:b/>
          <w:bCs/>
          <w:spacing w:val="-10"/>
          <w:kern w:val="28"/>
          <w:sz w:val="28"/>
          <w:szCs w:val="28"/>
          <w:lang w:val="en-GB"/>
        </w:rPr>
      </w:pPr>
    </w:p>
    <w:p w14:paraId="7ACA38AC" w14:textId="77777777" w:rsidR="00285B1F" w:rsidRDefault="00285B1F" w:rsidP="007C43CF">
      <w:pPr>
        <w:rPr>
          <w:rFonts w:asciiTheme="minorHAnsi" w:eastAsiaTheme="majorEastAsia" w:hAnsiTheme="minorHAnsi" w:cstheme="minorHAnsi"/>
          <w:b/>
          <w:bCs/>
          <w:spacing w:val="-10"/>
          <w:kern w:val="28"/>
          <w:sz w:val="28"/>
          <w:szCs w:val="28"/>
          <w:lang w:val="en-GB"/>
        </w:rPr>
      </w:pPr>
    </w:p>
    <w:p w14:paraId="6BF2DEAB" w14:textId="77777777" w:rsidR="00632A1A" w:rsidRDefault="00632A1A">
      <w:pPr>
        <w:rPr>
          <w:rFonts w:asciiTheme="minorHAnsi" w:eastAsiaTheme="majorEastAsia" w:hAnsiTheme="minorHAnsi" w:cstheme="minorHAnsi"/>
          <w:b/>
          <w:bCs/>
          <w:spacing w:val="-10"/>
          <w:kern w:val="28"/>
          <w:sz w:val="28"/>
          <w:szCs w:val="28"/>
          <w:lang w:val="en-GB"/>
        </w:rPr>
      </w:pPr>
      <w:r>
        <w:rPr>
          <w:rFonts w:asciiTheme="minorHAnsi" w:eastAsiaTheme="majorEastAsia" w:hAnsiTheme="minorHAnsi" w:cstheme="minorHAnsi"/>
          <w:b/>
          <w:bCs/>
          <w:spacing w:val="-10"/>
          <w:kern w:val="28"/>
          <w:sz w:val="28"/>
          <w:szCs w:val="28"/>
          <w:lang w:val="en-GB"/>
        </w:rPr>
        <w:br w:type="page"/>
      </w:r>
    </w:p>
    <w:p w14:paraId="20DB46AF" w14:textId="64BE19DB" w:rsidR="007C43CF" w:rsidRPr="008F5D12" w:rsidRDefault="007C43CF" w:rsidP="007C43CF">
      <w:pPr>
        <w:rPr>
          <w:rFonts w:asciiTheme="minorHAnsi" w:eastAsiaTheme="majorEastAsia" w:hAnsiTheme="minorHAnsi" w:cstheme="minorHAnsi"/>
          <w:b/>
          <w:bCs/>
          <w:spacing w:val="-10"/>
          <w:kern w:val="28"/>
          <w:sz w:val="28"/>
          <w:szCs w:val="28"/>
          <w:lang w:val="en-GB"/>
        </w:rPr>
      </w:pPr>
      <w:r w:rsidRPr="008F5D12">
        <w:rPr>
          <w:rFonts w:asciiTheme="minorHAnsi" w:eastAsiaTheme="majorEastAsia" w:hAnsiTheme="minorHAnsi" w:cstheme="minorHAnsi"/>
          <w:b/>
          <w:bCs/>
          <w:spacing w:val="-10"/>
          <w:kern w:val="28"/>
          <w:sz w:val="28"/>
          <w:szCs w:val="28"/>
          <w:lang w:val="en-GB"/>
        </w:rPr>
        <w:lastRenderedPageBreak/>
        <w:t>2. Vino, Cantina, Amigos</w:t>
      </w:r>
    </w:p>
    <w:p w14:paraId="173363DB" w14:textId="15596184" w:rsidR="007C43CF" w:rsidRPr="008F5D12" w:rsidRDefault="007C43CF" w:rsidP="007C43CF">
      <w:pPr>
        <w:rPr>
          <w:rFonts w:asciiTheme="minorHAnsi" w:hAnsiTheme="minorHAnsi" w:cstheme="minorHAnsi"/>
          <w:b/>
          <w:bCs/>
          <w:lang w:val="en-GB"/>
        </w:rPr>
      </w:pPr>
      <w:r w:rsidRPr="008F5D12">
        <w:rPr>
          <w:rFonts w:asciiTheme="minorHAnsi" w:hAnsiTheme="minorHAnsi" w:cstheme="minorHAnsi"/>
          <w:lang w:val="en-GB"/>
        </w:rPr>
        <w:br/>
      </w:r>
      <w:r w:rsidRPr="008F5D12">
        <w:rPr>
          <w:rFonts w:asciiTheme="minorHAnsi" w:hAnsiTheme="minorHAnsi" w:cstheme="minorHAnsi"/>
          <w:b/>
          <w:bCs/>
          <w:lang w:val="en-GB"/>
        </w:rPr>
        <w:t>Iceland – England – France – Spain – Morocco – Algeria – Niger – Nigeria – Central African Republic – Zaire (now DRC) – Cameroon – Angola – Iceland</w:t>
      </w:r>
    </w:p>
    <w:p w14:paraId="22C1E62A" w14:textId="77777777" w:rsidR="00315226" w:rsidRDefault="00DC5608" w:rsidP="007C43CF">
      <w:pPr>
        <w:rPr>
          <w:rFonts w:asciiTheme="minorHAnsi" w:hAnsiTheme="minorHAnsi" w:cstheme="minorHAnsi"/>
          <w:lang w:val="en-GB"/>
        </w:rPr>
      </w:pPr>
      <w:r w:rsidRPr="008F5D12">
        <w:rPr>
          <w:rFonts w:asciiTheme="minorHAnsi" w:hAnsiTheme="minorHAnsi" w:cstheme="minorHAnsi"/>
          <w:noProof/>
        </w:rPr>
        <mc:AlternateContent>
          <mc:Choice Requires="wps">
            <w:drawing>
              <wp:anchor distT="0" distB="0" distL="114300" distR="114300" simplePos="0" relativeHeight="251658752" behindDoc="0" locked="0" layoutInCell="1" allowOverlap="1" wp14:anchorId="57538DA8" wp14:editId="41BFF315">
                <wp:simplePos x="0" y="0"/>
                <wp:positionH relativeFrom="column">
                  <wp:posOffset>-38974</wp:posOffset>
                </wp:positionH>
                <wp:positionV relativeFrom="paragraph">
                  <wp:posOffset>7573645</wp:posOffset>
                </wp:positionV>
                <wp:extent cx="3909695" cy="635"/>
                <wp:effectExtent l="0" t="0" r="1905" b="12065"/>
                <wp:wrapTopAndBottom/>
                <wp:docPr id="8" name="Text Box 8"/>
                <wp:cNvGraphicFramePr/>
                <a:graphic xmlns:a="http://schemas.openxmlformats.org/drawingml/2006/main">
                  <a:graphicData uri="http://schemas.microsoft.com/office/word/2010/wordprocessingShape">
                    <wps:wsp>
                      <wps:cNvSpPr txBox="1"/>
                      <wps:spPr>
                        <a:xfrm>
                          <a:off x="0" y="0"/>
                          <a:ext cx="3909695" cy="635"/>
                        </a:xfrm>
                        <a:prstGeom prst="rect">
                          <a:avLst/>
                        </a:prstGeom>
                        <a:solidFill>
                          <a:prstClr val="white"/>
                        </a:solidFill>
                        <a:ln>
                          <a:noFill/>
                        </a:ln>
                      </wps:spPr>
                      <wps:txbx>
                        <w:txbxContent>
                          <w:p w14:paraId="07A7A919" w14:textId="120EC9CB" w:rsidR="005551DA" w:rsidRPr="00DC5608" w:rsidRDefault="00DC5608" w:rsidP="005551DA">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w:t>
                            </w:r>
                            <w:r w:rsidR="005551DA" w:rsidRPr="00DC5608">
                              <w:rPr>
                                <w:i w:val="0"/>
                                <w:iCs w:val="0"/>
                                <w:color w:val="000000" w:themeColor="text1"/>
                                <w:sz w:val="20"/>
                                <w:szCs w:val="20"/>
                              </w:rPr>
                              <w:t xml:space="preserve">e </w:t>
                            </w:r>
                            <w:r w:rsidR="005551DA" w:rsidRPr="00DC5608">
                              <w:rPr>
                                <w:i w:val="0"/>
                                <w:iCs w:val="0"/>
                                <w:color w:val="000000" w:themeColor="text1"/>
                                <w:sz w:val="20"/>
                                <w:szCs w:val="20"/>
                              </w:rPr>
                              <w:fldChar w:fldCharType="begin"/>
                            </w:r>
                            <w:r w:rsidR="005551DA" w:rsidRPr="00DC5608">
                              <w:rPr>
                                <w:i w:val="0"/>
                                <w:iCs w:val="0"/>
                                <w:color w:val="000000" w:themeColor="text1"/>
                                <w:sz w:val="20"/>
                                <w:szCs w:val="20"/>
                              </w:rPr>
                              <w:instrText xml:space="preserve"> SEQ Figure \* ARABIC </w:instrText>
                            </w:r>
                            <w:r w:rsidR="005551DA" w:rsidRPr="00DC5608">
                              <w:rPr>
                                <w:i w:val="0"/>
                                <w:iCs w:val="0"/>
                                <w:color w:val="000000" w:themeColor="text1"/>
                                <w:sz w:val="20"/>
                                <w:szCs w:val="20"/>
                              </w:rPr>
                              <w:fldChar w:fldCharType="separate"/>
                            </w:r>
                            <w:r w:rsidR="004F5D71" w:rsidRPr="00DC5608">
                              <w:rPr>
                                <w:i w:val="0"/>
                                <w:iCs w:val="0"/>
                                <w:noProof/>
                                <w:color w:val="000000" w:themeColor="text1"/>
                                <w:sz w:val="20"/>
                                <w:szCs w:val="20"/>
                              </w:rPr>
                              <w:t>1</w:t>
                            </w:r>
                            <w:r w:rsidR="005551DA" w:rsidRPr="00DC5608">
                              <w:rPr>
                                <w:i w:val="0"/>
                                <w:iCs w:val="0"/>
                                <w:color w:val="000000" w:themeColor="text1"/>
                                <w:sz w:val="20"/>
                                <w:szCs w:val="20"/>
                              </w:rPr>
                              <w:fldChar w:fldCharType="end"/>
                            </w:r>
                            <w:r w:rsidR="005551DA" w:rsidRPr="00DC5608">
                              <w:rPr>
                                <w:i w:val="0"/>
                                <w:iCs w:val="0"/>
                                <w:color w:val="000000" w:themeColor="text1"/>
                                <w:sz w:val="20"/>
                                <w:szCs w:val="20"/>
                              </w:rPr>
                              <w:t>: My paintings of Africa, the United Kingdom, France and Spain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538DA8" id="_x0000_t202" coordsize="21600,21600" o:spt="202" path="m,l,21600r21600,l21600,xe">
                <v:stroke joinstyle="miter"/>
                <v:path gradientshapeok="t" o:connecttype="rect"/>
              </v:shapetype>
              <v:shape id="Text Box 8" o:spid="_x0000_s1026" type="#_x0000_t202" style="position:absolute;margin-left:-3.05pt;margin-top:596.35pt;width:307.8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" stroked="f">
                <v:textbox style="mso-fit-shape-to-text:t" inset="0,0,0,0">
                  <w:txbxContent>
                    <w:p w14:paraId="07A7A919" w14:textId="120EC9CB" w:rsidR="005551DA" w:rsidRPr="00DC5608" w:rsidRDefault="00DC5608" w:rsidP="005551DA">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w:t>
                      </w:r>
                      <w:r w:rsidR="005551DA" w:rsidRPr="00DC5608">
                        <w:rPr>
                          <w:i w:val="0"/>
                          <w:iCs w:val="0"/>
                          <w:color w:val="000000" w:themeColor="text1"/>
                          <w:sz w:val="20"/>
                          <w:szCs w:val="20"/>
                        </w:rPr>
                        <w:t xml:space="preserve">e </w:t>
                      </w:r>
                      <w:r w:rsidR="005551DA" w:rsidRPr="00DC5608">
                        <w:rPr>
                          <w:i w:val="0"/>
                          <w:iCs w:val="0"/>
                          <w:color w:val="000000" w:themeColor="text1"/>
                          <w:sz w:val="20"/>
                          <w:szCs w:val="20"/>
                        </w:rPr>
                        <w:fldChar w:fldCharType="begin"/>
                      </w:r>
                      <w:r w:rsidR="005551DA" w:rsidRPr="00DC5608">
                        <w:rPr>
                          <w:i w:val="0"/>
                          <w:iCs w:val="0"/>
                          <w:color w:val="000000" w:themeColor="text1"/>
                          <w:sz w:val="20"/>
                          <w:szCs w:val="20"/>
                        </w:rPr>
                        <w:instrText xml:space="preserve"> SEQ Figure \* ARABIC </w:instrText>
                      </w:r>
                      <w:r w:rsidR="005551DA" w:rsidRPr="00DC5608">
                        <w:rPr>
                          <w:i w:val="0"/>
                          <w:iCs w:val="0"/>
                          <w:color w:val="000000" w:themeColor="text1"/>
                          <w:sz w:val="20"/>
                          <w:szCs w:val="20"/>
                        </w:rPr>
                        <w:fldChar w:fldCharType="separate"/>
                      </w:r>
                      <w:r w:rsidR="004F5D71" w:rsidRPr="00DC5608">
                        <w:rPr>
                          <w:i w:val="0"/>
                          <w:iCs w:val="0"/>
                          <w:noProof/>
                          <w:color w:val="000000" w:themeColor="text1"/>
                          <w:sz w:val="20"/>
                          <w:szCs w:val="20"/>
                        </w:rPr>
                        <w:t>1</w:t>
                      </w:r>
                      <w:r w:rsidR="005551DA" w:rsidRPr="00DC5608">
                        <w:rPr>
                          <w:i w:val="0"/>
                          <w:iCs w:val="0"/>
                          <w:color w:val="000000" w:themeColor="text1"/>
                          <w:sz w:val="20"/>
                          <w:szCs w:val="20"/>
                        </w:rPr>
                        <w:fldChar w:fldCharType="end"/>
                      </w:r>
                      <w:r w:rsidR="005551DA" w:rsidRPr="00DC5608">
                        <w:rPr>
                          <w:i w:val="0"/>
                          <w:iCs w:val="0"/>
                          <w:color w:val="000000" w:themeColor="text1"/>
                          <w:sz w:val="20"/>
                          <w:szCs w:val="20"/>
                        </w:rPr>
                        <w:t>: My paintings of Africa, the United Kingdom, France and Spain</w:t>
                      </w:r>
                    </w:p>
                  </w:txbxContent>
                </v:textbox>
                <w10:wrap type="topAndBottom"/>
              </v:shape>
            </w:pict>
          </mc:Fallback>
        </mc:AlternateContent>
      </w:r>
      <w:r w:rsidR="00D67FEC" w:rsidRPr="008F5D12">
        <w:rPr>
          <w:rFonts w:asciiTheme="minorHAnsi" w:eastAsiaTheme="majorEastAsia" w:hAnsiTheme="minorHAnsi" w:cstheme="minorHAnsi"/>
          <w:noProof/>
          <w:spacing w:val="-10"/>
          <w:kern w:val="28"/>
          <w:sz w:val="16"/>
          <w:szCs w:val="16"/>
          <w:lang w:val="en-GB"/>
        </w:rPr>
        <w:drawing>
          <wp:anchor distT="0" distB="0" distL="114300" distR="114300" simplePos="0" relativeHeight="251636224" behindDoc="0" locked="0" layoutInCell="1" allowOverlap="1" wp14:anchorId="77963D35" wp14:editId="3D131B07">
            <wp:simplePos x="0" y="0"/>
            <wp:positionH relativeFrom="column">
              <wp:posOffset>2018030</wp:posOffset>
            </wp:positionH>
            <wp:positionV relativeFrom="paragraph">
              <wp:posOffset>184150</wp:posOffset>
            </wp:positionV>
            <wp:extent cx="4626610" cy="5961380"/>
            <wp:effectExtent l="0" t="0" r="0" b="0"/>
            <wp:wrapTopAndBottom/>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26610" cy="5961380"/>
                    </a:xfrm>
                    <a:prstGeom prst="rect">
                      <a:avLst/>
                    </a:prstGeom>
                  </pic:spPr>
                </pic:pic>
              </a:graphicData>
            </a:graphic>
            <wp14:sizeRelH relativeFrom="margin">
              <wp14:pctWidth>0</wp14:pctWidth>
            </wp14:sizeRelH>
            <wp14:sizeRelV relativeFrom="margin">
              <wp14:pctHeight>0</wp14:pctHeight>
            </wp14:sizeRelV>
          </wp:anchor>
        </w:drawing>
      </w:r>
      <w:r w:rsidR="00790405" w:rsidRPr="008F5D12">
        <w:rPr>
          <w:rFonts w:asciiTheme="minorHAnsi" w:eastAsiaTheme="majorEastAsia" w:hAnsiTheme="minorHAnsi" w:cstheme="minorHAnsi"/>
          <w:noProof/>
          <w:spacing w:val="-10"/>
          <w:kern w:val="28"/>
          <w:sz w:val="16"/>
          <w:szCs w:val="16"/>
          <w:lang w:val="en-GB"/>
        </w:rPr>
        <w:drawing>
          <wp:anchor distT="0" distB="0" distL="114300" distR="114300" simplePos="0" relativeHeight="251635200" behindDoc="0" locked="0" layoutInCell="1" allowOverlap="1" wp14:anchorId="2F3865F8" wp14:editId="7A9626EF">
            <wp:simplePos x="0" y="0"/>
            <wp:positionH relativeFrom="column">
              <wp:posOffset>-712003</wp:posOffset>
            </wp:positionH>
            <wp:positionV relativeFrom="paragraph">
              <wp:posOffset>2231557</wp:posOffset>
            </wp:positionV>
            <wp:extent cx="3909848" cy="5285129"/>
            <wp:effectExtent l="0" t="0" r="0" b="0"/>
            <wp:wrapTopAndBottom/>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9848" cy="5285129"/>
                    </a:xfrm>
                    <a:prstGeom prst="rect">
                      <a:avLst/>
                    </a:prstGeom>
                  </pic:spPr>
                </pic:pic>
              </a:graphicData>
            </a:graphic>
            <wp14:sizeRelH relativeFrom="margin">
              <wp14:pctWidth>0</wp14:pctWidth>
            </wp14:sizeRelH>
            <wp14:sizeRelV relativeFrom="margin">
              <wp14:pctHeight>0</wp14:pctHeight>
            </wp14:sizeRelV>
          </wp:anchor>
        </w:drawing>
      </w:r>
    </w:p>
    <w:p w14:paraId="548DFAAE" w14:textId="5BF00A24" w:rsidR="007C43CF" w:rsidRPr="00315226" w:rsidRDefault="007C43CF" w:rsidP="007C43CF">
      <w:pPr>
        <w:rPr>
          <w:rFonts w:asciiTheme="minorHAnsi" w:hAnsiTheme="minorHAnsi" w:cstheme="minorHAnsi"/>
        </w:rPr>
      </w:pPr>
      <w:r w:rsidRPr="008F5D12">
        <w:rPr>
          <w:rFonts w:asciiTheme="minorHAnsi" w:eastAsiaTheme="majorEastAsia" w:hAnsiTheme="minorHAnsi" w:cstheme="minorHAnsi"/>
          <w:spacing w:val="-10"/>
          <w:kern w:val="28"/>
          <w:lang w:val="en-GB"/>
        </w:rPr>
        <w:lastRenderedPageBreak/>
        <w:t xml:space="preserve">In early winter, January 15th </w:t>
      </w:r>
      <w:r w:rsidR="7959A859" w:rsidRPr="008F5D12">
        <w:rPr>
          <w:rFonts w:asciiTheme="minorHAnsi" w:eastAsiaTheme="majorEastAsia" w:hAnsiTheme="minorHAnsi" w:cstheme="minorHAnsi"/>
          <w:spacing w:val="-10"/>
          <w:kern w:val="28"/>
          <w:lang w:val="en-GB"/>
        </w:rPr>
        <w:t xml:space="preserve">in </w:t>
      </w:r>
      <w:r w:rsidRPr="008F5D12">
        <w:rPr>
          <w:rFonts w:asciiTheme="minorHAnsi" w:eastAsiaTheme="majorEastAsia" w:hAnsiTheme="minorHAnsi" w:cstheme="minorHAnsi"/>
          <w:spacing w:val="-10"/>
          <w:kern w:val="28"/>
          <w:lang w:val="en-GB"/>
        </w:rPr>
        <w:t xml:space="preserve">1973, Guðmundur and his best friend at the time </w:t>
      </w:r>
      <w:proofErr w:type="spellStart"/>
      <w:r w:rsidRPr="008F5D12">
        <w:rPr>
          <w:rFonts w:asciiTheme="minorHAnsi" w:eastAsiaTheme="majorEastAsia" w:hAnsiTheme="minorHAnsi" w:cstheme="minorHAnsi"/>
          <w:spacing w:val="-10"/>
          <w:kern w:val="28"/>
          <w:lang w:val="en-GB"/>
        </w:rPr>
        <w:t>Þorbjörn</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Magnússon</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Tobbi</w:t>
      </w:r>
      <w:proofErr w:type="spellEnd"/>
      <w:r w:rsidRPr="008F5D12">
        <w:rPr>
          <w:rFonts w:asciiTheme="minorHAnsi" w:eastAsiaTheme="majorEastAsia" w:hAnsiTheme="minorHAnsi" w:cstheme="minorHAnsi"/>
          <w:spacing w:val="-10"/>
          <w:kern w:val="28"/>
          <w:lang w:val="en-GB"/>
        </w:rPr>
        <w:t xml:space="preserve">) travelled to England by ship, </w:t>
      </w:r>
      <w:r w:rsidRPr="008F5D12">
        <w:rPr>
          <w:rFonts w:asciiTheme="minorHAnsi" w:eastAsiaTheme="majorEastAsia" w:hAnsiTheme="minorHAnsi" w:cstheme="minorHAnsi"/>
          <w:color w:val="0070C0"/>
          <w:spacing w:val="-10"/>
          <w:kern w:val="28"/>
          <w:lang w:val="en-GB"/>
        </w:rPr>
        <w:t>aim</w:t>
      </w:r>
      <w:r w:rsidR="001D5400" w:rsidRPr="008F5D12">
        <w:rPr>
          <w:rFonts w:asciiTheme="minorHAnsi" w:eastAsiaTheme="majorEastAsia" w:hAnsiTheme="minorHAnsi" w:cstheme="minorHAnsi"/>
          <w:color w:val="0070C0"/>
          <w:spacing w:val="-10"/>
          <w:kern w:val="28"/>
          <w:lang w:val="en-GB"/>
        </w:rPr>
        <w:t>ing</w:t>
      </w:r>
      <w:r w:rsidRPr="008F5D12">
        <w:rPr>
          <w:rFonts w:asciiTheme="minorHAnsi" w:eastAsiaTheme="majorEastAsia" w:hAnsiTheme="minorHAnsi" w:cstheme="minorHAnsi"/>
          <w:spacing w:val="-10"/>
          <w:kern w:val="28"/>
          <w:lang w:val="en-GB"/>
        </w:rPr>
        <w:t xml:space="preserve"> to reach Northern Africa and the Sahara Desert. Guðmundur was </w:t>
      </w:r>
      <w:r w:rsidR="001D5400" w:rsidRPr="008F5D12">
        <w:rPr>
          <w:rFonts w:asciiTheme="minorHAnsi" w:eastAsiaTheme="majorEastAsia" w:hAnsiTheme="minorHAnsi" w:cstheme="minorHAnsi"/>
          <w:color w:val="0070C0"/>
          <w:spacing w:val="-10"/>
          <w:kern w:val="28"/>
          <w:lang w:val="en-GB"/>
        </w:rPr>
        <w:t>invited</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 xml:space="preserve">by the state radio of Iceland </w:t>
      </w:r>
      <w:r w:rsidR="001D5400" w:rsidRPr="008F5D12">
        <w:rPr>
          <w:rFonts w:asciiTheme="minorHAnsi" w:eastAsiaTheme="majorEastAsia" w:hAnsiTheme="minorHAnsi" w:cstheme="minorHAnsi"/>
          <w:spacing w:val="-10"/>
          <w:kern w:val="28"/>
          <w:lang w:val="en-GB"/>
        </w:rPr>
        <w:t xml:space="preserve">(RÚV) </w:t>
      </w:r>
      <w:r w:rsidRPr="008F5D12">
        <w:rPr>
          <w:rFonts w:asciiTheme="minorHAnsi" w:eastAsiaTheme="majorEastAsia" w:hAnsiTheme="minorHAnsi" w:cstheme="minorHAnsi"/>
          <w:spacing w:val="-10"/>
          <w:kern w:val="28"/>
          <w:lang w:val="en-GB"/>
        </w:rPr>
        <w:t xml:space="preserve">to tell the story of their travels almost ten years after the trip in 1982/1983. His sister </w:t>
      </w:r>
      <w:proofErr w:type="spellStart"/>
      <w:r w:rsidRPr="008F5D12">
        <w:rPr>
          <w:rFonts w:asciiTheme="minorHAnsi" w:eastAsiaTheme="majorEastAsia" w:hAnsiTheme="minorHAnsi" w:cstheme="minorHAnsi"/>
          <w:spacing w:val="-10"/>
          <w:kern w:val="28"/>
          <w:lang w:val="en-GB"/>
        </w:rPr>
        <w:t>Theódóra</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Góa</w:t>
      </w:r>
      <w:proofErr w:type="spellEnd"/>
      <w:r w:rsidRPr="008F5D12">
        <w:rPr>
          <w:rFonts w:asciiTheme="minorHAnsi" w:eastAsiaTheme="majorEastAsia" w:hAnsiTheme="minorHAnsi" w:cstheme="minorHAnsi"/>
          <w:spacing w:val="-10"/>
          <w:kern w:val="28"/>
          <w:lang w:val="en-GB"/>
        </w:rPr>
        <w:t xml:space="preserve">) had sent me a </w:t>
      </w:r>
      <w:r w:rsidR="00790405" w:rsidRPr="008F5D12">
        <w:rPr>
          <w:rFonts w:asciiTheme="minorHAnsi" w:eastAsiaTheme="majorEastAsia" w:hAnsiTheme="minorHAnsi" w:cstheme="minorHAnsi"/>
          <w:spacing w:val="-10"/>
          <w:kern w:val="28"/>
          <w:lang w:val="en-GB"/>
        </w:rPr>
        <w:t>copy</w:t>
      </w:r>
      <w:r w:rsidRPr="008F5D12">
        <w:rPr>
          <w:rFonts w:asciiTheme="minorHAnsi" w:eastAsiaTheme="majorEastAsia" w:hAnsiTheme="minorHAnsi" w:cstheme="minorHAnsi"/>
          <w:spacing w:val="-10"/>
          <w:kern w:val="28"/>
          <w:lang w:val="en-GB"/>
        </w:rPr>
        <w:t xml:space="preserve"> of the </w:t>
      </w:r>
      <w:r w:rsidR="001D5400" w:rsidRPr="008F5D12">
        <w:rPr>
          <w:rFonts w:asciiTheme="minorHAnsi" w:eastAsiaTheme="majorEastAsia" w:hAnsiTheme="minorHAnsi" w:cstheme="minorHAnsi"/>
          <w:color w:val="0070C0"/>
          <w:spacing w:val="-10"/>
          <w:kern w:val="28"/>
          <w:lang w:val="en-GB"/>
        </w:rPr>
        <w:t>program</w:t>
      </w:r>
      <w:r w:rsidRPr="008F5D12">
        <w:rPr>
          <w:rFonts w:asciiTheme="minorHAnsi" w:eastAsiaTheme="majorEastAsia" w:hAnsiTheme="minorHAnsi" w:cstheme="minorHAnsi"/>
          <w:spacing w:val="-10"/>
          <w:kern w:val="28"/>
          <w:lang w:val="en-GB"/>
        </w:rPr>
        <w:t xml:space="preserve">. In </w:t>
      </w:r>
      <w:r w:rsidR="00B678BF" w:rsidRPr="008F5D12">
        <w:rPr>
          <w:rFonts w:asciiTheme="minorHAnsi" w:eastAsiaTheme="majorEastAsia" w:hAnsiTheme="minorHAnsi" w:cstheme="minorHAnsi"/>
          <w:spacing w:val="-10"/>
          <w:kern w:val="28"/>
          <w:lang w:val="en-GB"/>
        </w:rPr>
        <w:t xml:space="preserve">it, </w:t>
      </w:r>
      <w:r w:rsidRPr="008F5D12">
        <w:rPr>
          <w:rFonts w:asciiTheme="minorHAnsi" w:eastAsiaTheme="majorEastAsia" w:hAnsiTheme="minorHAnsi" w:cstheme="minorHAnsi"/>
          <w:spacing w:val="-10"/>
          <w:kern w:val="28"/>
          <w:lang w:val="en-GB"/>
        </w:rPr>
        <w:t>he begins by talking about a game they played on board the ship to England.</w:t>
      </w:r>
    </w:p>
    <w:p w14:paraId="65D6B921" w14:textId="70E602C9" w:rsidR="007C43CF" w:rsidRPr="008F5D12" w:rsidRDefault="007C43CF" w:rsidP="007C43CF">
      <w:pPr>
        <w:rPr>
          <w:rFonts w:asciiTheme="minorHAnsi" w:eastAsiaTheme="majorEastAsia" w:hAnsiTheme="minorHAnsi" w:cstheme="minorHAnsi"/>
          <w:spacing w:val="-10"/>
          <w:kern w:val="28"/>
          <w:lang w:val="en-GB"/>
        </w:rPr>
      </w:pPr>
    </w:p>
    <w:p w14:paraId="7989119C" w14:textId="0E9FD1B9"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It was a game of </w:t>
      </w:r>
      <w:r w:rsidRPr="008F5D12">
        <w:rPr>
          <w:rFonts w:asciiTheme="minorHAnsi" w:hAnsiTheme="minorHAnsi" w:cstheme="minorHAnsi"/>
          <w:lang w:val="en-GB"/>
        </w:rPr>
        <w:t xml:space="preserve">picking places to visit by blindly pointing to locations on a map. Their first location was </w:t>
      </w:r>
      <w:proofErr w:type="spellStart"/>
      <w:r w:rsidRPr="008F5D12">
        <w:rPr>
          <w:rFonts w:asciiTheme="minorHAnsi" w:hAnsiTheme="minorHAnsi" w:cstheme="minorHAnsi"/>
          <w:lang w:val="en-GB"/>
        </w:rPr>
        <w:t>Birni-N</w:t>
      </w:r>
      <w:r w:rsidR="001A1950" w:rsidRPr="008F5D12">
        <w:rPr>
          <w:rFonts w:asciiTheme="minorHAnsi" w:hAnsiTheme="minorHAnsi" w:cstheme="minorHAnsi"/>
          <w:lang w:val="en-GB"/>
        </w:rPr>
        <w:t>’</w:t>
      </w:r>
      <w:r w:rsidRPr="008F5D12">
        <w:rPr>
          <w:rFonts w:asciiTheme="minorHAnsi" w:hAnsiTheme="minorHAnsi" w:cstheme="minorHAnsi"/>
          <w:lang w:val="en-GB"/>
        </w:rPr>
        <w:t>Konni</w:t>
      </w:r>
      <w:proofErr w:type="spellEnd"/>
      <w:r w:rsidRPr="008F5D12">
        <w:rPr>
          <w:rFonts w:asciiTheme="minorHAnsi" w:hAnsiTheme="minorHAnsi" w:cstheme="minorHAnsi"/>
          <w:lang w:val="en-GB"/>
        </w:rPr>
        <w:t xml:space="preserve">, a town in the </w:t>
      </w:r>
      <w:proofErr w:type="spellStart"/>
      <w:r w:rsidRPr="008F5D12">
        <w:rPr>
          <w:rFonts w:asciiTheme="minorHAnsi" w:hAnsiTheme="minorHAnsi" w:cstheme="minorHAnsi"/>
          <w:lang w:val="en-GB"/>
        </w:rPr>
        <w:t>Tahoua</w:t>
      </w:r>
      <w:proofErr w:type="spellEnd"/>
      <w:r w:rsidRPr="008F5D12">
        <w:rPr>
          <w:rFonts w:asciiTheme="minorHAnsi" w:hAnsiTheme="minorHAnsi" w:cstheme="minorHAnsi"/>
          <w:lang w:val="en-GB"/>
        </w:rPr>
        <w:t xml:space="preserve"> Region of Niger, lying immediately north of the border of Nigeria</w:t>
      </w:r>
      <w:r w:rsidR="001D5400" w:rsidRPr="008F5D12">
        <w:rPr>
          <w:rFonts w:asciiTheme="minorHAnsi" w:hAnsiTheme="minorHAnsi" w:cstheme="minorHAnsi"/>
          <w:lang w:val="en-GB"/>
        </w:rPr>
        <w:t xml:space="preserve">. </w:t>
      </w:r>
      <w:r w:rsidR="001D5400" w:rsidRPr="008F5D12">
        <w:rPr>
          <w:rFonts w:asciiTheme="minorHAnsi" w:hAnsiTheme="minorHAnsi" w:cstheme="minorHAnsi"/>
          <w:color w:val="0070C0"/>
          <w:lang w:val="en-GB"/>
        </w:rPr>
        <w:t xml:space="preserve">They found the </w:t>
      </w:r>
      <w:r w:rsidRPr="008F5D12">
        <w:rPr>
          <w:rFonts w:asciiTheme="minorHAnsi" w:hAnsiTheme="minorHAnsi" w:cstheme="minorHAnsi"/>
          <w:color w:val="0070C0"/>
          <w:lang w:val="en-GB"/>
        </w:rPr>
        <w:t>name</w:t>
      </w:r>
      <w:r w:rsidR="001D5400" w:rsidRPr="008F5D12">
        <w:rPr>
          <w:rFonts w:asciiTheme="minorHAnsi" w:hAnsiTheme="minorHAnsi" w:cstheme="minorHAnsi"/>
          <w:color w:val="0070C0"/>
          <w:lang w:val="en-GB"/>
        </w:rPr>
        <w:t xml:space="preserve"> </w:t>
      </w:r>
      <w:proofErr w:type="spellStart"/>
      <w:r w:rsidR="001D5400" w:rsidRPr="008F5D12">
        <w:rPr>
          <w:rFonts w:asciiTheme="minorHAnsi" w:hAnsiTheme="minorHAnsi" w:cstheme="minorHAnsi"/>
          <w:color w:val="0070C0"/>
          <w:lang w:val="en-GB"/>
        </w:rPr>
        <w:t>Birni-N’Konni</w:t>
      </w:r>
      <w:proofErr w:type="spellEnd"/>
      <w:r w:rsidRPr="008F5D12">
        <w:rPr>
          <w:rFonts w:asciiTheme="minorHAnsi" w:hAnsiTheme="minorHAnsi" w:cstheme="minorHAnsi"/>
          <w:color w:val="0070C0"/>
          <w:lang w:val="en-GB"/>
        </w:rPr>
        <w:t xml:space="preserve"> interesting. </w:t>
      </w:r>
      <w:r w:rsidRPr="008F5D12">
        <w:rPr>
          <w:rFonts w:asciiTheme="minorHAnsi" w:hAnsiTheme="minorHAnsi" w:cstheme="minorHAnsi"/>
          <w:lang w:val="en-GB"/>
        </w:rPr>
        <w:t>They arrived in England and made their way to London.</w:t>
      </w:r>
      <w:r w:rsidRPr="008F5D12">
        <w:rPr>
          <w:rFonts w:asciiTheme="minorHAnsi" w:eastAsiaTheme="majorEastAsia" w:hAnsiTheme="minorHAnsi" w:cstheme="minorHAnsi"/>
          <w:spacing w:val="-10"/>
          <w:kern w:val="28"/>
          <w:lang w:val="en-GB"/>
        </w:rPr>
        <w:t xml:space="preserve"> </w:t>
      </w:r>
      <w:r w:rsidR="001D5400" w:rsidRPr="008F5D12">
        <w:rPr>
          <w:rFonts w:asciiTheme="minorHAnsi" w:eastAsiaTheme="majorEastAsia" w:hAnsiTheme="minorHAnsi" w:cstheme="minorHAnsi"/>
          <w:spacing w:val="-10"/>
          <w:kern w:val="28"/>
          <w:lang w:val="en-GB"/>
        </w:rPr>
        <w:t>T</w:t>
      </w:r>
      <w:r w:rsidRPr="008F5D12">
        <w:rPr>
          <w:rFonts w:asciiTheme="minorHAnsi" w:eastAsiaTheme="majorEastAsia" w:hAnsiTheme="minorHAnsi" w:cstheme="minorHAnsi"/>
          <w:spacing w:val="-10"/>
          <w:kern w:val="28"/>
          <w:lang w:val="en-GB"/>
        </w:rPr>
        <w:t xml:space="preserve">he evening before they continued </w:t>
      </w:r>
      <w:r w:rsidR="001D5400" w:rsidRPr="008F5D12">
        <w:rPr>
          <w:rFonts w:asciiTheme="minorHAnsi" w:eastAsiaTheme="majorEastAsia" w:hAnsiTheme="minorHAnsi" w:cstheme="minorHAnsi"/>
          <w:color w:val="0070C0"/>
          <w:spacing w:val="-10"/>
          <w:kern w:val="28"/>
          <w:lang w:val="en-GB"/>
        </w:rPr>
        <w:t>on their journey</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 xml:space="preserve">to France, they met a man that </w:t>
      </w:r>
      <w:r w:rsidRPr="008F5D12">
        <w:rPr>
          <w:rFonts w:asciiTheme="minorHAnsi" w:eastAsiaTheme="majorEastAsia" w:hAnsiTheme="minorHAnsi" w:cstheme="minorHAnsi"/>
          <w:color w:val="0070C0"/>
          <w:spacing w:val="-10"/>
          <w:kern w:val="28"/>
          <w:lang w:val="en-GB"/>
        </w:rPr>
        <w:t>t</w:t>
      </w:r>
      <w:r w:rsidR="001D5400" w:rsidRPr="008F5D12">
        <w:rPr>
          <w:rFonts w:asciiTheme="minorHAnsi" w:eastAsiaTheme="majorEastAsia" w:hAnsiTheme="minorHAnsi" w:cstheme="minorHAnsi"/>
          <w:color w:val="0070C0"/>
          <w:spacing w:val="-10"/>
          <w:kern w:val="28"/>
          <w:lang w:val="en-GB"/>
        </w:rPr>
        <w:t>old</w:t>
      </w:r>
      <w:r w:rsidRPr="008F5D12">
        <w:rPr>
          <w:rFonts w:asciiTheme="minorHAnsi" w:eastAsiaTheme="majorEastAsia" w:hAnsiTheme="minorHAnsi" w:cstheme="minorHAnsi"/>
          <w:spacing w:val="-10"/>
          <w:kern w:val="28"/>
          <w:lang w:val="en-GB"/>
        </w:rPr>
        <w:t xml:space="preserve"> them their trip through Africa might be more exciting on motorcycles. The next day they purchase motorcycles, having no clue how to drive in the city traffic of London and barely making it out alive. That was just the beginning.</w:t>
      </w:r>
    </w:p>
    <w:p w14:paraId="1A7579B9" w14:textId="77777777" w:rsidR="007C43CF" w:rsidRPr="008F5D12" w:rsidRDefault="007C43CF" w:rsidP="007C43CF">
      <w:pPr>
        <w:rPr>
          <w:rFonts w:asciiTheme="minorHAnsi" w:eastAsiaTheme="majorEastAsia" w:hAnsiTheme="minorHAnsi" w:cstheme="minorHAnsi"/>
          <w:spacing w:val="-10"/>
          <w:kern w:val="28"/>
          <w:lang w:val="en-GB"/>
        </w:rPr>
      </w:pPr>
    </w:p>
    <w:p w14:paraId="27CB5EFD" w14:textId="472886CB" w:rsidR="007C43CF" w:rsidRPr="008F5D12" w:rsidRDefault="007C43CF" w:rsidP="2E6F7E69">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I had never heard my father</w:t>
      </w:r>
      <w:r w:rsidR="00AF0465" w:rsidRPr="008F5D12">
        <w:rPr>
          <w:rFonts w:asciiTheme="minorHAnsi" w:eastAsiaTheme="majorEastAsia" w:hAnsiTheme="minorHAnsi" w:cstheme="minorHAnsi"/>
          <w:spacing w:val="-10"/>
          <w:kern w:val="28"/>
          <w:lang w:val="en-GB"/>
        </w:rPr>
        <w:t>’s</w:t>
      </w:r>
      <w:r w:rsidRPr="008F5D12">
        <w:rPr>
          <w:rFonts w:asciiTheme="minorHAnsi" w:eastAsiaTheme="majorEastAsia" w:hAnsiTheme="minorHAnsi" w:cstheme="minorHAnsi"/>
          <w:spacing w:val="-10"/>
          <w:kern w:val="28"/>
          <w:lang w:val="en-GB"/>
        </w:rPr>
        <w:t xml:space="preserve"> voice before and as I listened to the audio recording, his voice felt familiar. It was as if I had always known what it sounded like, but it didn</w:t>
      </w:r>
      <w:r w:rsidR="00AF0465"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really resemble anyone</w:t>
      </w:r>
      <w:r w:rsidR="00E021D1"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s voice that I knew.</w:t>
      </w:r>
      <w:r w:rsidR="00D40D25" w:rsidRPr="008F5D12">
        <w:rPr>
          <w:rFonts w:asciiTheme="minorHAnsi" w:eastAsiaTheme="majorEastAsia" w:hAnsiTheme="minorHAnsi" w:cstheme="minorHAnsi"/>
          <w:spacing w:val="-10"/>
          <w:kern w:val="28"/>
          <w:lang w:val="en-GB"/>
        </w:rPr>
        <w:t xml:space="preserve"> </w:t>
      </w:r>
      <w:r w:rsidR="001D5400" w:rsidRPr="008F5D12">
        <w:rPr>
          <w:rFonts w:asciiTheme="minorHAnsi" w:eastAsiaTheme="majorEastAsia" w:hAnsiTheme="minorHAnsi" w:cstheme="minorHAnsi"/>
          <w:color w:val="0070C0"/>
          <w:spacing w:val="-10"/>
          <w:kern w:val="28"/>
          <w:lang w:val="en-GB"/>
        </w:rPr>
        <w:t>While</w:t>
      </w:r>
      <w:r w:rsidR="00D40D25" w:rsidRPr="008F5D12">
        <w:rPr>
          <w:rFonts w:asciiTheme="minorHAnsi" w:eastAsiaTheme="majorEastAsia" w:hAnsiTheme="minorHAnsi" w:cstheme="minorHAnsi"/>
          <w:spacing w:val="-10"/>
          <w:kern w:val="28"/>
          <w:lang w:val="en-GB"/>
        </w:rPr>
        <w:t xml:space="preserve"> I listen</w:t>
      </w:r>
      <w:ins w:id="2" w:author="Fusun Turetken" w:date="2023-02-21T15:50:00Z">
        <w:r w:rsidR="5C7021F9" w:rsidRPr="008F5D12">
          <w:rPr>
            <w:rFonts w:asciiTheme="minorHAnsi" w:eastAsiaTheme="majorEastAsia" w:hAnsiTheme="minorHAnsi" w:cstheme="minorHAnsi"/>
            <w:spacing w:val="-10"/>
            <w:kern w:val="28"/>
            <w:lang w:val="en-GB"/>
          </w:rPr>
          <w:t>,</w:t>
        </w:r>
      </w:ins>
      <w:r w:rsidR="00D40D25" w:rsidRPr="008F5D12">
        <w:rPr>
          <w:rFonts w:asciiTheme="minorHAnsi" w:eastAsiaTheme="majorEastAsia" w:hAnsiTheme="minorHAnsi" w:cstheme="minorHAnsi"/>
          <w:spacing w:val="-10"/>
          <w:kern w:val="28"/>
          <w:lang w:val="en-GB"/>
        </w:rPr>
        <w:t xml:space="preserve"> I draw and paint the images that come to mind from the journey</w:t>
      </w:r>
      <w:r w:rsidR="00445AB9" w:rsidRPr="008F5D12">
        <w:rPr>
          <w:rFonts w:asciiTheme="minorHAnsi" w:eastAsiaTheme="majorEastAsia" w:hAnsiTheme="minorHAnsi" w:cstheme="minorHAnsi"/>
          <w:spacing w:val="-10"/>
          <w:kern w:val="28"/>
          <w:lang w:val="en-GB"/>
        </w:rPr>
        <w:t>.</w:t>
      </w:r>
    </w:p>
    <w:p w14:paraId="4007CCE7" w14:textId="77777777" w:rsidR="007C43CF" w:rsidRPr="008F5D12" w:rsidRDefault="007C43CF" w:rsidP="007C43CF">
      <w:pPr>
        <w:rPr>
          <w:rFonts w:asciiTheme="minorHAnsi" w:eastAsiaTheme="majorEastAsia" w:hAnsiTheme="minorHAnsi" w:cstheme="minorHAnsi"/>
          <w:spacing w:val="-10"/>
          <w:kern w:val="28"/>
          <w:lang w:val="en-GB"/>
        </w:rPr>
      </w:pPr>
    </w:p>
    <w:p w14:paraId="064C8E37" w14:textId="22D1B788"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They travelled down through France making their way to Spain, meeting all kinds of strange and funny people. Especially one man they met </w:t>
      </w:r>
      <w:r w:rsidR="001D5400" w:rsidRPr="008F5D12">
        <w:rPr>
          <w:rFonts w:asciiTheme="minorHAnsi" w:eastAsiaTheme="majorEastAsia" w:hAnsiTheme="minorHAnsi" w:cstheme="minorHAnsi"/>
          <w:color w:val="0070C0"/>
          <w:spacing w:val="-10"/>
          <w:kern w:val="28"/>
          <w:lang w:val="en-GB"/>
        </w:rPr>
        <w:t>one</w:t>
      </w:r>
      <w:r w:rsidRPr="008F5D12">
        <w:rPr>
          <w:rFonts w:asciiTheme="minorHAnsi" w:eastAsiaTheme="majorEastAsia" w:hAnsiTheme="minorHAnsi" w:cstheme="minorHAnsi"/>
          <w:spacing w:val="-10"/>
          <w:kern w:val="28"/>
          <w:lang w:val="en-GB"/>
        </w:rPr>
        <w:t xml:space="preserve"> evening in Granada, who kept talking to them in Spanish, which they didn</w:t>
      </w:r>
      <w:r w:rsidR="004E00B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t understand, until his sentence was reduced to three words, </w:t>
      </w:r>
      <w:r w:rsidR="004E00B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vino, cantina, amigos</w:t>
      </w:r>
      <w:r w:rsidR="004E00B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For those that don</w:t>
      </w:r>
      <w:r w:rsidR="004E00B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speak Spanish this means wine, bar, friends, I</w:t>
      </w:r>
      <w:r w:rsidR="004E00B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m sure you can guess how that evening went. Guðmundur and Tobbi made their way through Madrid, Granada, further down Spain taking a ferry from Algeciras to Ceuta, a Spanish city bordered </w:t>
      </w:r>
      <w:r w:rsidR="00C40497" w:rsidRPr="008F5D12">
        <w:rPr>
          <w:rFonts w:asciiTheme="minorHAnsi" w:eastAsiaTheme="majorEastAsia" w:hAnsiTheme="minorHAnsi" w:cstheme="minorHAnsi"/>
          <w:spacing w:val="-10"/>
          <w:kern w:val="28"/>
          <w:lang w:val="en-GB"/>
        </w:rPr>
        <w:t>to</w:t>
      </w:r>
      <w:r w:rsidRPr="008F5D12">
        <w:rPr>
          <w:rFonts w:asciiTheme="minorHAnsi" w:eastAsiaTheme="majorEastAsia" w:hAnsiTheme="minorHAnsi" w:cstheme="minorHAnsi"/>
          <w:spacing w:val="-10"/>
          <w:kern w:val="28"/>
          <w:lang w:val="en-GB"/>
        </w:rPr>
        <w:t xml:space="preserve"> Morocco. In Ceuta, t</w:t>
      </w:r>
      <w:r w:rsidRPr="008F5D12">
        <w:rPr>
          <w:rFonts w:asciiTheme="minorHAnsi" w:eastAsiaTheme="majorEastAsia" w:hAnsiTheme="minorHAnsi" w:cstheme="minorHAnsi"/>
          <w:color w:val="0070C0"/>
          <w:spacing w:val="-10"/>
          <w:kern w:val="28"/>
          <w:lang w:val="en-GB"/>
        </w:rPr>
        <w:t>hey slept in their tent</w:t>
      </w:r>
      <w:r w:rsidR="001D5400" w:rsidRPr="008F5D12">
        <w:rPr>
          <w:rFonts w:asciiTheme="minorHAnsi" w:eastAsiaTheme="majorEastAsia" w:hAnsiTheme="minorHAnsi" w:cstheme="minorHAnsi"/>
          <w:color w:val="0070C0"/>
          <w:spacing w:val="-10"/>
          <w:kern w:val="28"/>
          <w:lang w:val="en-GB"/>
        </w:rPr>
        <w:t xml:space="preserve"> up on a hill</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 xml:space="preserve">not too far away from a military base and just as they were falling </w:t>
      </w:r>
      <w:r w:rsidR="004E00BB" w:rsidRPr="008F5D12">
        <w:rPr>
          <w:rFonts w:asciiTheme="minorHAnsi" w:eastAsiaTheme="majorEastAsia" w:hAnsiTheme="minorHAnsi" w:cstheme="minorHAnsi"/>
          <w:spacing w:val="-10"/>
          <w:kern w:val="28"/>
          <w:lang w:val="en-GB"/>
        </w:rPr>
        <w:t>asleep,</w:t>
      </w:r>
      <w:r w:rsidRPr="008F5D12">
        <w:rPr>
          <w:rFonts w:asciiTheme="minorHAnsi" w:eastAsiaTheme="majorEastAsia" w:hAnsiTheme="minorHAnsi" w:cstheme="minorHAnsi"/>
          <w:spacing w:val="-10"/>
          <w:kern w:val="28"/>
          <w:lang w:val="en-GB"/>
        </w:rPr>
        <w:t xml:space="preserve"> they g</w:t>
      </w:r>
      <w:r w:rsidR="001D5400" w:rsidRPr="008F5D12">
        <w:rPr>
          <w:rFonts w:asciiTheme="minorHAnsi" w:eastAsiaTheme="majorEastAsia" w:hAnsiTheme="minorHAnsi" w:cstheme="minorHAnsi"/>
          <w:spacing w:val="-10"/>
          <w:kern w:val="28"/>
          <w:lang w:val="en-GB"/>
        </w:rPr>
        <w:t>o</w:t>
      </w:r>
      <w:r w:rsidRPr="008F5D12">
        <w:rPr>
          <w:rFonts w:asciiTheme="minorHAnsi" w:eastAsiaTheme="majorEastAsia" w:hAnsiTheme="minorHAnsi" w:cstheme="minorHAnsi"/>
          <w:spacing w:val="-10"/>
          <w:kern w:val="28"/>
          <w:lang w:val="en-GB"/>
        </w:rPr>
        <w:t xml:space="preserve">t startled by loud noises and screams. Outside their tent stood a dozen armed </w:t>
      </w:r>
      <w:r w:rsidR="004E00BB" w:rsidRPr="008F5D12">
        <w:rPr>
          <w:rFonts w:asciiTheme="minorHAnsi" w:eastAsiaTheme="majorEastAsia" w:hAnsiTheme="minorHAnsi" w:cstheme="minorHAnsi"/>
          <w:spacing w:val="-10"/>
          <w:kern w:val="28"/>
          <w:lang w:val="en-GB"/>
        </w:rPr>
        <w:t>soldiers</w:t>
      </w:r>
      <w:r w:rsidRPr="008F5D12">
        <w:rPr>
          <w:rFonts w:asciiTheme="minorHAnsi" w:eastAsiaTheme="majorEastAsia" w:hAnsiTheme="minorHAnsi" w:cstheme="minorHAnsi"/>
          <w:spacing w:val="-10"/>
          <w:kern w:val="28"/>
          <w:lang w:val="en-GB"/>
        </w:rPr>
        <w:t xml:space="preserve"> pointing their guns at them speaking angrily in Spanish. Thankfully Guðmundur and Tobbi could explain the situation that they were travellers and not spies or drug smugglers.</w:t>
      </w:r>
    </w:p>
    <w:p w14:paraId="41F894B8" w14:textId="77777777" w:rsidR="007C43CF" w:rsidRPr="008F5D12" w:rsidRDefault="007C43CF" w:rsidP="007C43CF">
      <w:pPr>
        <w:rPr>
          <w:rFonts w:asciiTheme="minorHAnsi" w:eastAsiaTheme="majorEastAsia" w:hAnsiTheme="minorHAnsi" w:cstheme="minorHAnsi"/>
          <w:spacing w:val="-10"/>
          <w:kern w:val="28"/>
          <w:lang w:val="en-GB"/>
        </w:rPr>
      </w:pPr>
    </w:p>
    <w:p w14:paraId="786E2E48" w14:textId="520267F7"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After this somewhat warm welcome, their destination was Tangier. They met a group of fellow travellers and decided to join them on their journey through the Sahara Desert. Their evenings would consist of bonfires in the cold nights, with exchanges of stories, some funny, some informative, others scary and uncomfortable. Those stories were of people </w:t>
      </w:r>
      <w:r w:rsidR="009363A5" w:rsidRPr="008F5D12">
        <w:rPr>
          <w:rFonts w:asciiTheme="minorHAnsi" w:eastAsiaTheme="majorEastAsia" w:hAnsiTheme="minorHAnsi" w:cstheme="minorHAnsi"/>
          <w:spacing w:val="-10"/>
          <w:kern w:val="28"/>
          <w:lang w:val="en-GB"/>
        </w:rPr>
        <w:t>who</w:t>
      </w:r>
      <w:r w:rsidRPr="008F5D12">
        <w:rPr>
          <w:rFonts w:asciiTheme="minorHAnsi" w:eastAsiaTheme="majorEastAsia" w:hAnsiTheme="minorHAnsi" w:cstheme="minorHAnsi"/>
          <w:spacing w:val="-10"/>
          <w:kern w:val="28"/>
          <w:lang w:val="en-GB"/>
        </w:rPr>
        <w:t xml:space="preserve"> had been killed during their travels in Morocco, stories you surely don</w:t>
      </w:r>
      <w:r w:rsidR="003F0E7A" w:rsidRPr="008F5D12">
        <w:rPr>
          <w:rFonts w:asciiTheme="minorHAnsi" w:eastAsiaTheme="majorEastAsia" w:hAnsiTheme="minorHAnsi" w:cstheme="minorHAnsi"/>
          <w:spacing w:val="-10"/>
          <w:kern w:val="28"/>
          <w:lang w:val="en-GB"/>
        </w:rPr>
        <w:t>’t</w:t>
      </w:r>
      <w:r w:rsidRPr="008F5D12">
        <w:rPr>
          <w:rFonts w:asciiTheme="minorHAnsi" w:eastAsiaTheme="majorEastAsia" w:hAnsiTheme="minorHAnsi" w:cstheme="minorHAnsi"/>
          <w:spacing w:val="-10"/>
          <w:kern w:val="28"/>
          <w:lang w:val="en-GB"/>
        </w:rPr>
        <w:t xml:space="preserve"> wish to hear at the start of your journey.</w:t>
      </w:r>
      <w:r w:rsidRPr="008F5D12">
        <w:rPr>
          <w:rFonts w:asciiTheme="minorHAnsi" w:eastAsiaTheme="majorEastAsia" w:hAnsiTheme="minorHAnsi" w:cstheme="minorHAnsi"/>
          <w:spacing w:val="-10"/>
          <w:kern w:val="28"/>
          <w:lang w:val="en-GB"/>
        </w:rPr>
        <w:br/>
        <w:t xml:space="preserve">     </w:t>
      </w:r>
    </w:p>
    <w:p w14:paraId="35F27F63" w14:textId="7BEF108A"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The other travellers were on a big jeep, which of course had more gasoline in the tank than </w:t>
      </w:r>
      <w:proofErr w:type="spellStart"/>
      <w:r w:rsidRPr="008F5D12">
        <w:rPr>
          <w:rFonts w:asciiTheme="minorHAnsi" w:eastAsiaTheme="majorEastAsia" w:hAnsiTheme="minorHAnsi" w:cstheme="minorHAnsi"/>
          <w:spacing w:val="-10"/>
          <w:kern w:val="28"/>
          <w:lang w:val="en-GB"/>
        </w:rPr>
        <w:t>Guðmundur</w:t>
      </w:r>
      <w:proofErr w:type="spellEnd"/>
      <w:r w:rsidRPr="008F5D12">
        <w:rPr>
          <w:rFonts w:asciiTheme="minorHAnsi" w:eastAsiaTheme="majorEastAsia" w:hAnsiTheme="minorHAnsi" w:cstheme="minorHAnsi"/>
          <w:spacing w:val="-10"/>
          <w:kern w:val="28"/>
          <w:lang w:val="en-GB"/>
        </w:rPr>
        <w:t xml:space="preserve"> and </w:t>
      </w:r>
      <w:proofErr w:type="spellStart"/>
      <w:r w:rsidRPr="008F5D12">
        <w:rPr>
          <w:rFonts w:asciiTheme="minorHAnsi" w:eastAsiaTheme="majorEastAsia" w:hAnsiTheme="minorHAnsi" w:cstheme="minorHAnsi"/>
          <w:spacing w:val="-10"/>
          <w:kern w:val="28"/>
          <w:lang w:val="en-GB"/>
        </w:rPr>
        <w:t>Tobbi</w:t>
      </w:r>
      <w:r w:rsidR="00EB23E4"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s</w:t>
      </w:r>
      <w:proofErr w:type="spellEnd"/>
      <w:r w:rsidRPr="008F5D12">
        <w:rPr>
          <w:rFonts w:asciiTheme="minorHAnsi" w:eastAsiaTheme="majorEastAsia" w:hAnsiTheme="minorHAnsi" w:cstheme="minorHAnsi"/>
          <w:spacing w:val="-10"/>
          <w:kern w:val="28"/>
          <w:lang w:val="en-GB"/>
        </w:rPr>
        <w:t xml:space="preserve"> bikes. They started to run low on gas and had found a small town 100 </w:t>
      </w:r>
      <w:r w:rsidR="00EB23E4" w:rsidRPr="008F5D12">
        <w:rPr>
          <w:rFonts w:asciiTheme="minorHAnsi" w:eastAsiaTheme="majorEastAsia" w:hAnsiTheme="minorHAnsi" w:cstheme="minorHAnsi"/>
          <w:spacing w:val="-10"/>
          <w:kern w:val="28"/>
          <w:lang w:val="en-GB"/>
        </w:rPr>
        <w:t>kilometres</w:t>
      </w:r>
      <w:r w:rsidRPr="008F5D12">
        <w:rPr>
          <w:rFonts w:asciiTheme="minorHAnsi" w:eastAsiaTheme="majorEastAsia" w:hAnsiTheme="minorHAnsi" w:cstheme="minorHAnsi"/>
          <w:spacing w:val="-10"/>
          <w:kern w:val="28"/>
          <w:lang w:val="en-GB"/>
        </w:rPr>
        <w:t xml:space="preserve"> away on their map and thought they could go there, fill up and meet the other people again. Sadly, they had already made it further into Algeria and were long gone. Now they were on their own again</w:t>
      </w:r>
      <w:r w:rsidR="00EA657B" w:rsidRPr="008F5D12">
        <w:rPr>
          <w:rFonts w:asciiTheme="minorHAnsi" w:eastAsiaTheme="majorEastAsia" w:hAnsiTheme="minorHAnsi" w:cstheme="minorHAnsi"/>
          <w:spacing w:val="-10"/>
          <w:kern w:val="28"/>
          <w:lang w:val="en-GB"/>
        </w:rPr>
        <w:t xml:space="preserve"> and </w:t>
      </w:r>
      <w:r w:rsidRPr="008F5D12">
        <w:rPr>
          <w:rFonts w:asciiTheme="minorHAnsi" w:eastAsiaTheme="majorEastAsia" w:hAnsiTheme="minorHAnsi" w:cstheme="minorHAnsi"/>
          <w:spacing w:val="-10"/>
          <w:kern w:val="28"/>
          <w:lang w:val="en-GB"/>
        </w:rPr>
        <w:t>made</w:t>
      </w:r>
      <w:r w:rsidR="00EA657B" w:rsidRPr="008F5D12">
        <w:rPr>
          <w:rFonts w:asciiTheme="minorHAnsi" w:eastAsiaTheme="majorEastAsia" w:hAnsiTheme="minorHAnsi" w:cstheme="minorHAnsi"/>
          <w:spacing w:val="-10"/>
          <w:kern w:val="28"/>
          <w:lang w:val="en-GB"/>
        </w:rPr>
        <w:t xml:space="preserve"> their way</w:t>
      </w:r>
      <w:r w:rsidRPr="008F5D12">
        <w:rPr>
          <w:rFonts w:asciiTheme="minorHAnsi" w:eastAsiaTheme="majorEastAsia" w:hAnsiTheme="minorHAnsi" w:cstheme="minorHAnsi"/>
          <w:spacing w:val="-10"/>
          <w:kern w:val="28"/>
          <w:lang w:val="en-GB"/>
        </w:rPr>
        <w:t xml:space="preserve"> to the city of Oran in Algeria. In Oran they searched for their former travelling partners, asking some locals if they had seen their jeep, a young man thought he had seen it the day before, but that didn</w:t>
      </w:r>
      <w:r w:rsidR="00EB23E4"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help. From Oran they went to Algiers stocked up on supplies and prepared to go the rest of the trip alone, having given up on finding the jeep.</w:t>
      </w:r>
      <w:r w:rsidRPr="008F5D12">
        <w:rPr>
          <w:rFonts w:asciiTheme="minorHAnsi" w:eastAsiaTheme="majorEastAsia" w:hAnsiTheme="minorHAnsi" w:cstheme="minorHAnsi"/>
          <w:spacing w:val="-10"/>
          <w:kern w:val="28"/>
          <w:lang w:val="en-GB"/>
        </w:rPr>
        <w:br/>
      </w:r>
    </w:p>
    <w:p w14:paraId="2376151F" w14:textId="3D3FEB44" w:rsidR="00006A34" w:rsidRPr="008F5D12" w:rsidRDefault="007C43CF" w:rsidP="00006A34">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While driving over the Atlas Mountains</w:t>
      </w:r>
      <w:r w:rsidR="001D5400"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color w:val="0070C0"/>
          <w:spacing w:val="-10"/>
          <w:kern w:val="28"/>
          <w:lang w:val="en-GB"/>
        </w:rPr>
        <w:t>the headlights</w:t>
      </w:r>
      <w:r w:rsidR="001D5400" w:rsidRPr="008F5D12">
        <w:rPr>
          <w:rFonts w:asciiTheme="minorHAnsi" w:eastAsiaTheme="majorEastAsia" w:hAnsiTheme="minorHAnsi" w:cstheme="minorHAnsi"/>
          <w:color w:val="0070C0"/>
          <w:spacing w:val="-10"/>
          <w:kern w:val="28"/>
          <w:lang w:val="en-GB"/>
        </w:rPr>
        <w:t xml:space="preserve"> of one of the bikes</w:t>
      </w:r>
      <w:r w:rsidRPr="008F5D12">
        <w:rPr>
          <w:rFonts w:asciiTheme="minorHAnsi" w:eastAsiaTheme="majorEastAsia" w:hAnsiTheme="minorHAnsi" w:cstheme="minorHAnsi"/>
          <w:color w:val="0070C0"/>
          <w:spacing w:val="-10"/>
          <w:kern w:val="28"/>
          <w:lang w:val="en-GB"/>
        </w:rPr>
        <w:t xml:space="preserve"> </w:t>
      </w:r>
      <w:r w:rsidR="001D5400" w:rsidRPr="008F5D12">
        <w:rPr>
          <w:rFonts w:asciiTheme="minorHAnsi" w:eastAsiaTheme="majorEastAsia" w:hAnsiTheme="minorHAnsi" w:cstheme="minorHAnsi"/>
          <w:color w:val="0070C0"/>
          <w:spacing w:val="-10"/>
          <w:kern w:val="28"/>
          <w:lang w:val="en-GB"/>
        </w:rPr>
        <w:t xml:space="preserve">started to </w:t>
      </w:r>
      <w:r w:rsidRPr="008F5D12">
        <w:rPr>
          <w:rFonts w:asciiTheme="minorHAnsi" w:eastAsiaTheme="majorEastAsia" w:hAnsiTheme="minorHAnsi" w:cstheme="minorHAnsi"/>
          <w:spacing w:val="-10"/>
          <w:kern w:val="28"/>
          <w:lang w:val="en-GB"/>
        </w:rPr>
        <w:t>malfunction</w:t>
      </w:r>
      <w:r w:rsidR="001D5400" w:rsidRPr="008F5D12">
        <w:rPr>
          <w:rFonts w:asciiTheme="minorHAnsi" w:eastAsiaTheme="majorEastAsia" w:hAnsiTheme="minorHAnsi" w:cstheme="minorHAnsi"/>
          <w:spacing w:val="-10"/>
          <w:kern w:val="28"/>
          <w:lang w:val="en-GB"/>
        </w:rPr>
        <w:t>. L</w:t>
      </w:r>
      <w:r w:rsidR="00EB23E4" w:rsidRPr="008F5D12">
        <w:rPr>
          <w:rFonts w:asciiTheme="minorHAnsi" w:eastAsiaTheme="majorEastAsia" w:hAnsiTheme="minorHAnsi" w:cstheme="minorHAnsi"/>
          <w:spacing w:val="-10"/>
          <w:kern w:val="28"/>
          <w:lang w:val="en-GB"/>
        </w:rPr>
        <w:t>uckily,</w:t>
      </w:r>
      <w:r w:rsidRPr="008F5D12">
        <w:rPr>
          <w:rFonts w:asciiTheme="minorHAnsi" w:eastAsiaTheme="majorEastAsia" w:hAnsiTheme="minorHAnsi" w:cstheme="minorHAnsi"/>
          <w:spacing w:val="-10"/>
          <w:kern w:val="28"/>
          <w:lang w:val="en-GB"/>
        </w:rPr>
        <w:t xml:space="preserve"> they could partially follow a truck making its way down. The mountains could be very cold during the night. The weather got warmer the further down they went, and to their great happiness, the roads were smooth asphalt as opposed to the sandy patches of rough roads</w:t>
      </w:r>
      <w:r w:rsidR="00935B3E" w:rsidRPr="008F5D12">
        <w:rPr>
          <w:rFonts w:asciiTheme="minorHAnsi" w:eastAsiaTheme="majorEastAsia" w:hAnsiTheme="minorHAnsi" w:cstheme="minorHAnsi"/>
          <w:spacing w:val="-10"/>
          <w:kern w:val="28"/>
          <w:lang w:val="en-GB"/>
        </w:rPr>
        <w:t xml:space="preserve"> they had been driving on</w:t>
      </w:r>
      <w:r w:rsidRPr="008F5D12">
        <w:rPr>
          <w:rFonts w:asciiTheme="minorHAnsi" w:eastAsiaTheme="majorEastAsia" w:hAnsiTheme="minorHAnsi" w:cstheme="minorHAnsi"/>
          <w:spacing w:val="-10"/>
          <w:kern w:val="28"/>
          <w:lang w:val="en-GB"/>
        </w:rPr>
        <w:t xml:space="preserve">. Their bikes however began to make weird noises and sounds of all kinds, they needed </w:t>
      </w:r>
      <w:r w:rsidRPr="008F5D12">
        <w:rPr>
          <w:rFonts w:asciiTheme="minorHAnsi" w:eastAsiaTheme="majorEastAsia" w:hAnsiTheme="minorHAnsi" w:cstheme="minorHAnsi"/>
          <w:spacing w:val="-10"/>
          <w:kern w:val="28"/>
          <w:lang w:val="en-GB"/>
        </w:rPr>
        <w:lastRenderedPageBreak/>
        <w:t>to be repaired. The next stop was In Salah, from there the roads got worse, but they were determined to make it to Tamanrasset</w:t>
      </w:r>
      <w:r w:rsidR="001D5400"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the final city in Algeria before the big desert</w:t>
      </w:r>
      <w:r w:rsidR="00104008" w:rsidRPr="008F5D12">
        <w:rPr>
          <w:rFonts w:asciiTheme="minorHAnsi" w:eastAsiaTheme="majorEastAsia" w:hAnsiTheme="minorHAnsi" w:cstheme="minorHAnsi"/>
          <w:spacing w:val="-10"/>
          <w:kern w:val="28"/>
          <w:lang w:val="en-GB"/>
        </w:rPr>
        <w:t>.</w:t>
      </w:r>
    </w:p>
    <w:p w14:paraId="5BDF0CD6" w14:textId="77777777" w:rsidR="004C4327" w:rsidRPr="008F5D12" w:rsidRDefault="004C4327" w:rsidP="00D33D33">
      <w:pPr>
        <w:rPr>
          <w:rFonts w:asciiTheme="minorHAnsi" w:eastAsiaTheme="majorEastAsia" w:hAnsiTheme="minorHAnsi" w:cstheme="minorHAnsi"/>
          <w:spacing w:val="-10"/>
          <w:kern w:val="28"/>
          <w:lang w:val="en-GB"/>
        </w:rPr>
      </w:pPr>
    </w:p>
    <w:p w14:paraId="5FB8A321" w14:textId="3BC6FCDA" w:rsidR="007C43CF" w:rsidRPr="008F5D12" w:rsidRDefault="005551DA" w:rsidP="00D33D33">
      <w:pPr>
        <w:rPr>
          <w:rFonts w:asciiTheme="minorHAnsi" w:eastAsiaTheme="majorEastAsia" w:hAnsiTheme="minorHAnsi" w:cstheme="minorHAnsi"/>
          <w:spacing w:val="-10"/>
          <w:kern w:val="28"/>
          <w:lang w:val="en-GB"/>
        </w:rPr>
      </w:pPr>
      <w:r w:rsidRPr="008F5D12">
        <w:rPr>
          <w:rFonts w:asciiTheme="minorHAnsi" w:hAnsiTheme="minorHAnsi" w:cstheme="minorHAnsi"/>
          <w:noProof/>
        </w:rPr>
        <mc:AlternateContent>
          <mc:Choice Requires="wps">
            <w:drawing>
              <wp:anchor distT="0" distB="0" distL="114300" distR="114300" simplePos="0" relativeHeight="251659776" behindDoc="0" locked="0" layoutInCell="1" allowOverlap="1" wp14:anchorId="0BB1C4FD" wp14:editId="00E1C143">
                <wp:simplePos x="0" y="0"/>
                <wp:positionH relativeFrom="column">
                  <wp:posOffset>410210</wp:posOffset>
                </wp:positionH>
                <wp:positionV relativeFrom="paragraph">
                  <wp:posOffset>2767330</wp:posOffset>
                </wp:positionV>
                <wp:extent cx="4528185" cy="635"/>
                <wp:effectExtent l="0" t="0" r="5715" b="12065"/>
                <wp:wrapTopAndBottom/>
                <wp:docPr id="13" name="Text Box 13"/>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3404432D" w14:textId="08504C5D" w:rsidR="005551DA" w:rsidRPr="00DC5608" w:rsidRDefault="00DC5608" w:rsidP="005551DA">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Image</w:t>
                            </w:r>
                            <w:r w:rsidR="005551DA" w:rsidRPr="00DC5608">
                              <w:rPr>
                                <w:i w:val="0"/>
                                <w:iCs w:val="0"/>
                                <w:color w:val="000000" w:themeColor="text1"/>
                                <w:sz w:val="20"/>
                                <w:szCs w:val="20"/>
                              </w:rPr>
                              <w:t xml:space="preserve"> </w:t>
                            </w:r>
                            <w:r w:rsidR="005551DA" w:rsidRPr="00DC5608">
                              <w:rPr>
                                <w:i w:val="0"/>
                                <w:iCs w:val="0"/>
                                <w:color w:val="000000" w:themeColor="text1"/>
                                <w:sz w:val="20"/>
                                <w:szCs w:val="20"/>
                              </w:rPr>
                              <w:fldChar w:fldCharType="begin"/>
                            </w:r>
                            <w:r w:rsidR="005551DA" w:rsidRPr="00DC5608">
                              <w:rPr>
                                <w:i w:val="0"/>
                                <w:iCs w:val="0"/>
                                <w:color w:val="000000" w:themeColor="text1"/>
                                <w:sz w:val="20"/>
                                <w:szCs w:val="20"/>
                              </w:rPr>
                              <w:instrText xml:space="preserve"> SEQ Figure \* ARABIC </w:instrText>
                            </w:r>
                            <w:r w:rsidR="005551DA" w:rsidRPr="00DC5608">
                              <w:rPr>
                                <w:i w:val="0"/>
                                <w:iCs w:val="0"/>
                                <w:color w:val="000000" w:themeColor="text1"/>
                                <w:sz w:val="20"/>
                                <w:szCs w:val="20"/>
                              </w:rPr>
                              <w:fldChar w:fldCharType="separate"/>
                            </w:r>
                            <w:r w:rsidR="004F5D71" w:rsidRPr="00DC5608">
                              <w:rPr>
                                <w:i w:val="0"/>
                                <w:iCs w:val="0"/>
                                <w:noProof/>
                                <w:color w:val="000000" w:themeColor="text1"/>
                                <w:sz w:val="20"/>
                                <w:szCs w:val="20"/>
                              </w:rPr>
                              <w:t>2</w:t>
                            </w:r>
                            <w:r w:rsidR="005551DA" w:rsidRPr="00DC5608">
                              <w:rPr>
                                <w:i w:val="0"/>
                                <w:iCs w:val="0"/>
                                <w:color w:val="000000" w:themeColor="text1"/>
                                <w:sz w:val="20"/>
                                <w:szCs w:val="20"/>
                              </w:rPr>
                              <w:fldChar w:fldCharType="end"/>
                            </w:r>
                            <w:r w:rsidR="005551DA" w:rsidRPr="00DC5608">
                              <w:rPr>
                                <w:i w:val="0"/>
                                <w:iCs w:val="0"/>
                                <w:color w:val="000000" w:themeColor="text1"/>
                                <w:sz w:val="20"/>
                                <w:szCs w:val="20"/>
                              </w:rPr>
                              <w:t xml:space="preserve">: </w:t>
                            </w:r>
                            <w:proofErr w:type="spellStart"/>
                            <w:r w:rsidR="005551DA" w:rsidRPr="00DC5608">
                              <w:rPr>
                                <w:i w:val="0"/>
                                <w:iCs w:val="0"/>
                                <w:color w:val="000000" w:themeColor="text1"/>
                                <w:sz w:val="20"/>
                                <w:szCs w:val="20"/>
                              </w:rPr>
                              <w:t>Hoggar</w:t>
                            </w:r>
                            <w:proofErr w:type="spellEnd"/>
                            <w:r w:rsidR="005551DA" w:rsidRPr="00DC5608">
                              <w:rPr>
                                <w:i w:val="0"/>
                                <w:iCs w:val="0"/>
                                <w:color w:val="000000" w:themeColor="text1"/>
                                <w:sz w:val="20"/>
                                <w:szCs w:val="20"/>
                              </w:rPr>
                              <w:t xml:space="preserve"> Mountains, “A Moments Rest”,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1C4FD" id="Text Box 13" o:spid="_x0000_s1027" type="#_x0000_t202" style="position:absolute;margin-left:32.3pt;margin-top:217.9pt;width:356.5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ny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eX2fR2cjv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" stroked="f">
                <v:textbox style="mso-fit-shape-to-text:t" inset="0,0,0,0">
                  <w:txbxContent>
                    <w:p w14:paraId="3404432D" w14:textId="08504C5D" w:rsidR="005551DA" w:rsidRPr="00DC5608" w:rsidRDefault="00DC5608" w:rsidP="005551DA">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Image</w:t>
                      </w:r>
                      <w:r w:rsidR="005551DA" w:rsidRPr="00DC5608">
                        <w:rPr>
                          <w:i w:val="0"/>
                          <w:iCs w:val="0"/>
                          <w:color w:val="000000" w:themeColor="text1"/>
                          <w:sz w:val="20"/>
                          <w:szCs w:val="20"/>
                        </w:rPr>
                        <w:t xml:space="preserve"> </w:t>
                      </w:r>
                      <w:r w:rsidR="005551DA" w:rsidRPr="00DC5608">
                        <w:rPr>
                          <w:i w:val="0"/>
                          <w:iCs w:val="0"/>
                          <w:color w:val="000000" w:themeColor="text1"/>
                          <w:sz w:val="20"/>
                          <w:szCs w:val="20"/>
                        </w:rPr>
                        <w:fldChar w:fldCharType="begin"/>
                      </w:r>
                      <w:r w:rsidR="005551DA" w:rsidRPr="00DC5608">
                        <w:rPr>
                          <w:i w:val="0"/>
                          <w:iCs w:val="0"/>
                          <w:color w:val="000000" w:themeColor="text1"/>
                          <w:sz w:val="20"/>
                          <w:szCs w:val="20"/>
                        </w:rPr>
                        <w:instrText xml:space="preserve"> SEQ Figure \* ARABIC </w:instrText>
                      </w:r>
                      <w:r w:rsidR="005551DA" w:rsidRPr="00DC5608">
                        <w:rPr>
                          <w:i w:val="0"/>
                          <w:iCs w:val="0"/>
                          <w:color w:val="000000" w:themeColor="text1"/>
                          <w:sz w:val="20"/>
                          <w:szCs w:val="20"/>
                        </w:rPr>
                        <w:fldChar w:fldCharType="separate"/>
                      </w:r>
                      <w:r w:rsidR="004F5D71" w:rsidRPr="00DC5608">
                        <w:rPr>
                          <w:i w:val="0"/>
                          <w:iCs w:val="0"/>
                          <w:noProof/>
                          <w:color w:val="000000" w:themeColor="text1"/>
                          <w:sz w:val="20"/>
                          <w:szCs w:val="20"/>
                        </w:rPr>
                        <w:t>2</w:t>
                      </w:r>
                      <w:r w:rsidR="005551DA" w:rsidRPr="00DC5608">
                        <w:rPr>
                          <w:i w:val="0"/>
                          <w:iCs w:val="0"/>
                          <w:color w:val="000000" w:themeColor="text1"/>
                          <w:sz w:val="20"/>
                          <w:szCs w:val="20"/>
                        </w:rPr>
                        <w:fldChar w:fldCharType="end"/>
                      </w:r>
                      <w:r w:rsidR="005551DA" w:rsidRPr="00DC5608">
                        <w:rPr>
                          <w:i w:val="0"/>
                          <w:iCs w:val="0"/>
                          <w:color w:val="000000" w:themeColor="text1"/>
                          <w:sz w:val="20"/>
                          <w:szCs w:val="20"/>
                        </w:rPr>
                        <w:t xml:space="preserve">: </w:t>
                      </w:r>
                      <w:proofErr w:type="spellStart"/>
                      <w:r w:rsidR="005551DA" w:rsidRPr="00DC5608">
                        <w:rPr>
                          <w:i w:val="0"/>
                          <w:iCs w:val="0"/>
                          <w:color w:val="000000" w:themeColor="text1"/>
                          <w:sz w:val="20"/>
                          <w:szCs w:val="20"/>
                        </w:rPr>
                        <w:t>Hoggar</w:t>
                      </w:r>
                      <w:proofErr w:type="spellEnd"/>
                      <w:r w:rsidR="005551DA" w:rsidRPr="00DC5608">
                        <w:rPr>
                          <w:i w:val="0"/>
                          <w:iCs w:val="0"/>
                          <w:color w:val="000000" w:themeColor="text1"/>
                          <w:sz w:val="20"/>
                          <w:szCs w:val="20"/>
                        </w:rPr>
                        <w:t xml:space="preserve"> Mountains, “A Moments Rest”, 2023</w:t>
                      </w:r>
                    </w:p>
                  </w:txbxContent>
                </v:textbox>
                <w10:wrap type="topAndBottom"/>
              </v:shape>
            </w:pict>
          </mc:Fallback>
        </mc:AlternateContent>
      </w:r>
      <w:r w:rsidR="001E12ED" w:rsidRPr="008F5D12">
        <w:rPr>
          <w:rFonts w:asciiTheme="minorHAnsi" w:eastAsiaTheme="majorEastAsia" w:hAnsiTheme="minorHAnsi" w:cstheme="minorHAnsi"/>
          <w:noProof/>
          <w:spacing w:val="-10"/>
          <w:kern w:val="28"/>
          <w:lang w:val="en-GB"/>
        </w:rPr>
        <w:drawing>
          <wp:anchor distT="0" distB="0" distL="114300" distR="114300" simplePos="0" relativeHeight="251654656" behindDoc="0" locked="0" layoutInCell="1" allowOverlap="1" wp14:anchorId="64D923C9" wp14:editId="2D6E1A23">
            <wp:simplePos x="0" y="0"/>
            <wp:positionH relativeFrom="column">
              <wp:posOffset>410381</wp:posOffset>
            </wp:positionH>
            <wp:positionV relativeFrom="paragraph">
              <wp:posOffset>27</wp:posOffset>
            </wp:positionV>
            <wp:extent cx="4528800" cy="2710800"/>
            <wp:effectExtent l="0" t="0" r="5715" b="0"/>
            <wp:wrapTopAndBottom/>
            <wp:docPr id="6" name="Picture 6" descr="A picture containing indoor, fl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flou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8800" cy="2710800"/>
                    </a:xfrm>
                    <a:prstGeom prst="rect">
                      <a:avLst/>
                    </a:prstGeom>
                  </pic:spPr>
                </pic:pic>
              </a:graphicData>
            </a:graphic>
            <wp14:sizeRelH relativeFrom="margin">
              <wp14:pctWidth>0</wp14:pctWidth>
            </wp14:sizeRelH>
            <wp14:sizeRelV relativeFrom="margin">
              <wp14:pctHeight>0</wp14:pctHeight>
            </wp14:sizeRelV>
          </wp:anchor>
        </w:drawing>
      </w:r>
      <w:ins w:id="3" w:author="Fusun Turetken" w:date="2023-02-21T15:50:00Z">
        <w:r w:rsidR="007C43CF" w:rsidRPr="008F5D12">
          <w:rPr>
            <w:rFonts w:asciiTheme="minorHAnsi" w:hAnsiTheme="minorHAnsi" w:cstheme="minorHAnsi"/>
          </w:rPr>
          <w:br/>
        </w:r>
      </w:ins>
      <w:r w:rsidR="007C43CF" w:rsidRPr="008F5D12">
        <w:rPr>
          <w:rFonts w:asciiTheme="minorHAnsi" w:eastAsiaTheme="majorEastAsia" w:hAnsiTheme="minorHAnsi" w:cstheme="minorHAnsi"/>
          <w:spacing w:val="-10"/>
          <w:kern w:val="28"/>
          <w:lang w:val="en-GB"/>
        </w:rPr>
        <w:t xml:space="preserve">As they drove, all around them was beautiful scenery. The </w:t>
      </w:r>
      <w:proofErr w:type="spellStart"/>
      <w:r w:rsidR="007C43CF" w:rsidRPr="008F5D12">
        <w:rPr>
          <w:rFonts w:asciiTheme="minorHAnsi" w:eastAsiaTheme="majorEastAsia" w:hAnsiTheme="minorHAnsi" w:cstheme="minorHAnsi"/>
          <w:spacing w:val="-10"/>
          <w:kern w:val="28"/>
          <w:lang w:val="en-GB"/>
        </w:rPr>
        <w:t>Ahaggar</w:t>
      </w:r>
      <w:proofErr w:type="spellEnd"/>
      <w:r w:rsidR="007C43CF" w:rsidRPr="008F5D12">
        <w:rPr>
          <w:rFonts w:asciiTheme="minorHAnsi" w:eastAsiaTheme="majorEastAsia" w:hAnsiTheme="minorHAnsi" w:cstheme="minorHAnsi"/>
          <w:spacing w:val="-10"/>
          <w:kern w:val="28"/>
          <w:lang w:val="en-GB"/>
        </w:rPr>
        <w:t xml:space="preserve"> National Park surrounds the area with great big rocks and intense colours of red, </w:t>
      </w:r>
      <w:r w:rsidR="00BE1069" w:rsidRPr="008F5D12">
        <w:rPr>
          <w:rFonts w:asciiTheme="minorHAnsi" w:eastAsiaTheme="majorEastAsia" w:hAnsiTheme="minorHAnsi" w:cstheme="minorHAnsi"/>
          <w:spacing w:val="-10"/>
          <w:kern w:val="28"/>
          <w:lang w:val="en-GB"/>
        </w:rPr>
        <w:t>yellow,</w:t>
      </w:r>
      <w:r w:rsidR="007C43CF" w:rsidRPr="008F5D12">
        <w:rPr>
          <w:rFonts w:asciiTheme="minorHAnsi" w:eastAsiaTheme="majorEastAsia" w:hAnsiTheme="minorHAnsi" w:cstheme="minorHAnsi"/>
          <w:spacing w:val="-10"/>
          <w:kern w:val="28"/>
          <w:lang w:val="en-GB"/>
        </w:rPr>
        <w:t xml:space="preserve"> and orange, completely different to the mountains of Iceland. In Tamanrasset they met a group of Englishmen, </w:t>
      </w:r>
      <w:r w:rsidR="00BE1069" w:rsidRPr="008F5D12">
        <w:rPr>
          <w:rFonts w:asciiTheme="minorHAnsi" w:eastAsiaTheme="majorEastAsia" w:hAnsiTheme="minorHAnsi" w:cstheme="minorHAnsi"/>
          <w:spacing w:val="-10"/>
          <w:kern w:val="28"/>
          <w:lang w:val="en-GB"/>
        </w:rPr>
        <w:t>who</w:t>
      </w:r>
      <w:r w:rsidR="007C43CF" w:rsidRPr="008F5D12">
        <w:rPr>
          <w:rFonts w:asciiTheme="minorHAnsi" w:eastAsiaTheme="majorEastAsia" w:hAnsiTheme="minorHAnsi" w:cstheme="minorHAnsi"/>
          <w:spacing w:val="-10"/>
          <w:kern w:val="28"/>
          <w:lang w:val="en-GB"/>
        </w:rPr>
        <w:t xml:space="preserve"> delivered a message to them from the jeep people giving their regards. Guðmundur and Tobbi decided to join the Englishmen.</w:t>
      </w:r>
    </w:p>
    <w:p w14:paraId="49571509" w14:textId="28DBDC0A" w:rsidR="007C43CF" w:rsidRPr="008F5D12" w:rsidRDefault="004C4327" w:rsidP="007C43CF">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noProof/>
          <w:spacing w:val="-10"/>
          <w:kern w:val="28"/>
          <w:lang w:val="en-GB"/>
        </w:rPr>
        <w:drawing>
          <wp:anchor distT="0" distB="0" distL="114300" distR="114300" simplePos="0" relativeHeight="251634176" behindDoc="0" locked="0" layoutInCell="1" allowOverlap="1" wp14:anchorId="4207011F" wp14:editId="120EC08E">
            <wp:simplePos x="0" y="0"/>
            <wp:positionH relativeFrom="column">
              <wp:posOffset>325120</wp:posOffset>
            </wp:positionH>
            <wp:positionV relativeFrom="paragraph">
              <wp:posOffset>1270339</wp:posOffset>
            </wp:positionV>
            <wp:extent cx="5010150" cy="2882265"/>
            <wp:effectExtent l="0" t="0" r="635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150" cy="2882265"/>
                    </a:xfrm>
                    <a:prstGeom prst="rect">
                      <a:avLst/>
                    </a:prstGeom>
                  </pic:spPr>
                </pic:pic>
              </a:graphicData>
            </a:graphic>
            <wp14:sizeRelH relativeFrom="margin">
              <wp14:pctWidth>0</wp14:pctWidth>
            </wp14:sizeRelH>
            <wp14:sizeRelV relativeFrom="margin">
              <wp14:pctHeight>0</wp14:pctHeight>
            </wp14:sizeRelV>
          </wp:anchor>
        </w:drawing>
      </w:r>
      <w:r w:rsidR="007C43CF" w:rsidRPr="008F5D12">
        <w:rPr>
          <w:rFonts w:asciiTheme="minorHAnsi" w:eastAsiaTheme="majorEastAsia" w:hAnsiTheme="minorHAnsi" w:cstheme="minorHAnsi"/>
          <w:spacing w:val="-10"/>
          <w:kern w:val="28"/>
          <w:lang w:val="en-GB"/>
        </w:rPr>
        <w:t xml:space="preserve">With them was a Danish man who coincidentally was a motorcycle repairman. He fixed their bikes as best as he could. The drive from Tamanrasset to Agadez was partly roads, big distances of only sand with long sticks in the ground leading the way and big piles of loose sand, making it easy to get stuck. When it was time to sleep the men would either lie under the </w:t>
      </w:r>
      <w:r w:rsidR="00BE1069" w:rsidRPr="008F5D12">
        <w:rPr>
          <w:rFonts w:asciiTheme="minorHAnsi" w:eastAsiaTheme="majorEastAsia" w:hAnsiTheme="minorHAnsi" w:cstheme="minorHAnsi"/>
          <w:spacing w:val="-10"/>
          <w:kern w:val="28"/>
          <w:lang w:val="en-GB"/>
        </w:rPr>
        <w:t>cars or</w:t>
      </w:r>
      <w:r w:rsidR="007C43CF" w:rsidRPr="008F5D12">
        <w:rPr>
          <w:rFonts w:asciiTheme="minorHAnsi" w:eastAsiaTheme="majorEastAsia" w:hAnsiTheme="minorHAnsi" w:cstheme="minorHAnsi"/>
          <w:spacing w:val="-10"/>
          <w:kern w:val="28"/>
          <w:lang w:val="en-GB"/>
        </w:rPr>
        <w:t xml:space="preserve"> put their bikes together to make a makeshift tent. On the roads lay skeletons of camels, </w:t>
      </w:r>
      <w:r w:rsidR="00BE1069" w:rsidRPr="008F5D12">
        <w:rPr>
          <w:rFonts w:asciiTheme="minorHAnsi" w:eastAsiaTheme="majorEastAsia" w:hAnsiTheme="minorHAnsi" w:cstheme="minorHAnsi"/>
          <w:spacing w:val="-10"/>
          <w:kern w:val="28"/>
          <w:lang w:val="en-GB"/>
        </w:rPr>
        <w:t>abandoned</w:t>
      </w:r>
      <w:r w:rsidR="007C43CF" w:rsidRPr="008F5D12">
        <w:rPr>
          <w:rFonts w:asciiTheme="minorHAnsi" w:eastAsiaTheme="majorEastAsia" w:hAnsiTheme="minorHAnsi" w:cstheme="minorHAnsi"/>
          <w:spacing w:val="-10"/>
          <w:kern w:val="28"/>
          <w:lang w:val="en-GB"/>
        </w:rPr>
        <w:t xml:space="preserve"> cars and empty tents, stark reminders of the reality of sandstorms which these lands were prone to.</w:t>
      </w:r>
    </w:p>
    <w:p w14:paraId="6F0C8A3B" w14:textId="42CB6E76" w:rsidR="2E6F7E69" w:rsidRPr="008F5D12" w:rsidRDefault="00632A1A" w:rsidP="004C4327">
      <w:pPr>
        <w:rPr>
          <w:rFonts w:asciiTheme="minorHAnsi" w:eastAsiaTheme="majorEastAsia" w:hAnsiTheme="minorHAnsi" w:cstheme="minorHAnsi"/>
          <w:spacing w:val="-10"/>
          <w:kern w:val="28"/>
          <w:lang w:val="en-GB"/>
        </w:rPr>
      </w:pPr>
      <w:r w:rsidRPr="008F5D12">
        <w:rPr>
          <w:rFonts w:asciiTheme="minorHAnsi" w:hAnsiTheme="minorHAnsi" w:cstheme="minorHAnsi"/>
          <w:noProof/>
        </w:rPr>
        <mc:AlternateContent>
          <mc:Choice Requires="wps">
            <w:drawing>
              <wp:anchor distT="0" distB="0" distL="114300" distR="114300" simplePos="0" relativeHeight="251661824" behindDoc="0" locked="0" layoutInCell="1" allowOverlap="1" wp14:anchorId="77C79A3B" wp14:editId="29A051EE">
                <wp:simplePos x="0" y="0"/>
                <wp:positionH relativeFrom="column">
                  <wp:posOffset>370286</wp:posOffset>
                </wp:positionH>
                <wp:positionV relativeFrom="paragraph">
                  <wp:posOffset>3234204</wp:posOffset>
                </wp:positionV>
                <wp:extent cx="4185285" cy="635"/>
                <wp:effectExtent l="0" t="0" r="5715" b="12065"/>
                <wp:wrapTopAndBottom/>
                <wp:docPr id="14" name="Text Box 14"/>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wps:spPr>
                      <wps:txbx>
                        <w:txbxContent>
                          <w:p w14:paraId="7B6980B8" w14:textId="2681F8AD" w:rsidR="00C65873" w:rsidRPr="00DC5608" w:rsidRDefault="00DC5608" w:rsidP="00C65873">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Image</w:t>
                            </w:r>
                            <w:r w:rsidR="00C65873" w:rsidRPr="00DC5608">
                              <w:rPr>
                                <w:i w:val="0"/>
                                <w:iCs w:val="0"/>
                                <w:color w:val="000000" w:themeColor="text1"/>
                                <w:sz w:val="20"/>
                                <w:szCs w:val="20"/>
                              </w:rPr>
                              <w:t xml:space="preserve"> </w:t>
                            </w:r>
                            <w:r w:rsidR="00C65873" w:rsidRPr="00DC5608">
                              <w:rPr>
                                <w:i w:val="0"/>
                                <w:iCs w:val="0"/>
                                <w:color w:val="000000" w:themeColor="text1"/>
                                <w:sz w:val="20"/>
                                <w:szCs w:val="20"/>
                              </w:rPr>
                              <w:fldChar w:fldCharType="begin"/>
                            </w:r>
                            <w:r w:rsidR="00C65873" w:rsidRPr="00DC5608">
                              <w:rPr>
                                <w:i w:val="0"/>
                                <w:iCs w:val="0"/>
                                <w:color w:val="000000" w:themeColor="text1"/>
                                <w:sz w:val="20"/>
                                <w:szCs w:val="20"/>
                              </w:rPr>
                              <w:instrText xml:space="preserve"> SEQ Figure \* ARABIC </w:instrText>
                            </w:r>
                            <w:r w:rsidR="00C65873" w:rsidRPr="00DC5608">
                              <w:rPr>
                                <w:i w:val="0"/>
                                <w:iCs w:val="0"/>
                                <w:color w:val="000000" w:themeColor="text1"/>
                                <w:sz w:val="20"/>
                                <w:szCs w:val="20"/>
                              </w:rPr>
                              <w:fldChar w:fldCharType="separate"/>
                            </w:r>
                            <w:r w:rsidR="004F5D71" w:rsidRPr="00DC5608">
                              <w:rPr>
                                <w:i w:val="0"/>
                                <w:iCs w:val="0"/>
                                <w:noProof/>
                                <w:color w:val="000000" w:themeColor="text1"/>
                                <w:sz w:val="20"/>
                                <w:szCs w:val="20"/>
                              </w:rPr>
                              <w:t>3</w:t>
                            </w:r>
                            <w:r w:rsidR="00C65873" w:rsidRPr="00DC5608">
                              <w:rPr>
                                <w:i w:val="0"/>
                                <w:iCs w:val="0"/>
                                <w:color w:val="000000" w:themeColor="text1"/>
                                <w:sz w:val="20"/>
                                <w:szCs w:val="20"/>
                              </w:rPr>
                              <w:fldChar w:fldCharType="end"/>
                            </w:r>
                            <w:r w:rsidR="00C65873" w:rsidRPr="00DC5608">
                              <w:rPr>
                                <w:i w:val="0"/>
                                <w:iCs w:val="0"/>
                                <w:color w:val="000000" w:themeColor="text1"/>
                                <w:sz w:val="20"/>
                                <w:szCs w:val="20"/>
                              </w:rPr>
                              <w:t xml:space="preserve">: Skeleton, abandoned car and tent. </w:t>
                            </w:r>
                            <w:proofErr w:type="gramStart"/>
                            <w:r w:rsidR="00C65873" w:rsidRPr="00DC5608">
                              <w:rPr>
                                <w:i w:val="0"/>
                                <w:iCs w:val="0"/>
                                <w:color w:val="000000" w:themeColor="text1"/>
                                <w:sz w:val="20"/>
                                <w:szCs w:val="20"/>
                              </w:rPr>
                              <w:t>”The</w:t>
                            </w:r>
                            <w:proofErr w:type="gramEnd"/>
                            <w:r w:rsidR="00C65873" w:rsidRPr="00DC5608">
                              <w:rPr>
                                <w:i w:val="0"/>
                                <w:iCs w:val="0"/>
                                <w:color w:val="000000" w:themeColor="text1"/>
                                <w:sz w:val="20"/>
                                <w:szCs w:val="20"/>
                              </w:rPr>
                              <w:t xml:space="preserve"> Dangers of the Desert”,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79A3B" id="Text Box 14" o:spid="_x0000_s1028" type="#_x0000_t202" style="position:absolute;margin-left:29.15pt;margin-top:254.65pt;width:329.5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3cGgIAAD8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Mp9N5zPOJMXuPs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" stroked="f">
                <v:textbox style="mso-fit-shape-to-text:t" inset="0,0,0,0">
                  <w:txbxContent>
                    <w:p w14:paraId="7B6980B8" w14:textId="2681F8AD" w:rsidR="00C65873" w:rsidRPr="00DC5608" w:rsidRDefault="00DC5608" w:rsidP="00C65873">
                      <w:pPr>
                        <w:pStyle w:val="Caption"/>
                        <w:rPr>
                          <w:rFonts w:eastAsiaTheme="majorEastAsia"/>
                          <w:i w:val="0"/>
                          <w:iCs w:val="0"/>
                          <w:noProof/>
                          <w:color w:val="000000" w:themeColor="text1"/>
                          <w:spacing w:val="-10"/>
                          <w:kern w:val="28"/>
                          <w:sz w:val="20"/>
                          <w:szCs w:val="20"/>
                          <w:lang w:val="en-GB"/>
                        </w:rPr>
                      </w:pPr>
                      <w:r w:rsidRPr="00DC5608">
                        <w:rPr>
                          <w:i w:val="0"/>
                          <w:iCs w:val="0"/>
                          <w:color w:val="000000" w:themeColor="text1"/>
                          <w:sz w:val="20"/>
                          <w:szCs w:val="20"/>
                        </w:rPr>
                        <w:t>Image</w:t>
                      </w:r>
                      <w:r w:rsidR="00C65873" w:rsidRPr="00DC5608">
                        <w:rPr>
                          <w:i w:val="0"/>
                          <w:iCs w:val="0"/>
                          <w:color w:val="000000" w:themeColor="text1"/>
                          <w:sz w:val="20"/>
                          <w:szCs w:val="20"/>
                        </w:rPr>
                        <w:t xml:space="preserve"> </w:t>
                      </w:r>
                      <w:r w:rsidR="00C65873" w:rsidRPr="00DC5608">
                        <w:rPr>
                          <w:i w:val="0"/>
                          <w:iCs w:val="0"/>
                          <w:color w:val="000000" w:themeColor="text1"/>
                          <w:sz w:val="20"/>
                          <w:szCs w:val="20"/>
                        </w:rPr>
                        <w:fldChar w:fldCharType="begin"/>
                      </w:r>
                      <w:r w:rsidR="00C65873" w:rsidRPr="00DC5608">
                        <w:rPr>
                          <w:i w:val="0"/>
                          <w:iCs w:val="0"/>
                          <w:color w:val="000000" w:themeColor="text1"/>
                          <w:sz w:val="20"/>
                          <w:szCs w:val="20"/>
                        </w:rPr>
                        <w:instrText xml:space="preserve"> SEQ Figure \* ARABIC </w:instrText>
                      </w:r>
                      <w:r w:rsidR="00C65873" w:rsidRPr="00DC5608">
                        <w:rPr>
                          <w:i w:val="0"/>
                          <w:iCs w:val="0"/>
                          <w:color w:val="000000" w:themeColor="text1"/>
                          <w:sz w:val="20"/>
                          <w:szCs w:val="20"/>
                        </w:rPr>
                        <w:fldChar w:fldCharType="separate"/>
                      </w:r>
                      <w:r w:rsidR="004F5D71" w:rsidRPr="00DC5608">
                        <w:rPr>
                          <w:i w:val="0"/>
                          <w:iCs w:val="0"/>
                          <w:noProof/>
                          <w:color w:val="000000" w:themeColor="text1"/>
                          <w:sz w:val="20"/>
                          <w:szCs w:val="20"/>
                        </w:rPr>
                        <w:t>3</w:t>
                      </w:r>
                      <w:r w:rsidR="00C65873" w:rsidRPr="00DC5608">
                        <w:rPr>
                          <w:i w:val="0"/>
                          <w:iCs w:val="0"/>
                          <w:color w:val="000000" w:themeColor="text1"/>
                          <w:sz w:val="20"/>
                          <w:szCs w:val="20"/>
                        </w:rPr>
                        <w:fldChar w:fldCharType="end"/>
                      </w:r>
                      <w:r w:rsidR="00C65873" w:rsidRPr="00DC5608">
                        <w:rPr>
                          <w:i w:val="0"/>
                          <w:iCs w:val="0"/>
                          <w:color w:val="000000" w:themeColor="text1"/>
                          <w:sz w:val="20"/>
                          <w:szCs w:val="20"/>
                        </w:rPr>
                        <w:t xml:space="preserve">: Skeleton, abandoned car and tent. </w:t>
                      </w:r>
                      <w:proofErr w:type="gramStart"/>
                      <w:r w:rsidR="00C65873" w:rsidRPr="00DC5608">
                        <w:rPr>
                          <w:i w:val="0"/>
                          <w:iCs w:val="0"/>
                          <w:color w:val="000000" w:themeColor="text1"/>
                          <w:sz w:val="20"/>
                          <w:szCs w:val="20"/>
                        </w:rPr>
                        <w:t>”The</w:t>
                      </w:r>
                      <w:proofErr w:type="gramEnd"/>
                      <w:r w:rsidR="00C65873" w:rsidRPr="00DC5608">
                        <w:rPr>
                          <w:i w:val="0"/>
                          <w:iCs w:val="0"/>
                          <w:color w:val="000000" w:themeColor="text1"/>
                          <w:sz w:val="20"/>
                          <w:szCs w:val="20"/>
                        </w:rPr>
                        <w:t xml:space="preserve"> Dangers of the Desert”, 2023</w:t>
                      </w:r>
                    </w:p>
                  </w:txbxContent>
                </v:textbox>
                <w10:wrap type="topAndBottom"/>
              </v:shape>
            </w:pict>
          </mc:Fallback>
        </mc:AlternateContent>
      </w:r>
    </w:p>
    <w:p w14:paraId="153ECCC3" w14:textId="3ACF6E68"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lastRenderedPageBreak/>
        <w:t xml:space="preserve">After a few days travel the men found a well and approaching it was a long line of camels. That night they joined the owners of the camels for tea, </w:t>
      </w:r>
      <w:r w:rsidR="0058261B" w:rsidRPr="008F5D12">
        <w:rPr>
          <w:rFonts w:asciiTheme="minorHAnsi" w:eastAsiaTheme="majorEastAsia" w:hAnsiTheme="minorHAnsi" w:cstheme="minorHAnsi"/>
          <w:spacing w:val="-10"/>
          <w:kern w:val="28"/>
          <w:lang w:val="en-GB"/>
        </w:rPr>
        <w:t xml:space="preserve">the evening </w:t>
      </w:r>
      <w:r w:rsidRPr="008F5D12">
        <w:rPr>
          <w:rFonts w:asciiTheme="minorHAnsi" w:eastAsiaTheme="majorEastAsia" w:hAnsiTheme="minorHAnsi" w:cstheme="minorHAnsi"/>
          <w:spacing w:val="-10"/>
          <w:kern w:val="28"/>
          <w:lang w:val="en-GB"/>
        </w:rPr>
        <w:t xml:space="preserve">was relaxing and nice with the conversations mostly going by hand gestures and sounds, but they managed to understand each other just fine. Five days passed and they made their way to Agadez which is a town in the </w:t>
      </w:r>
      <w:r w:rsidR="002819E4" w:rsidRPr="008F5D12">
        <w:rPr>
          <w:rFonts w:asciiTheme="minorHAnsi" w:eastAsiaTheme="majorEastAsia" w:hAnsiTheme="minorHAnsi" w:cstheme="minorHAnsi"/>
          <w:spacing w:val="-10"/>
          <w:kern w:val="28"/>
          <w:lang w:val="en-GB"/>
        </w:rPr>
        <w:t>centre</w:t>
      </w:r>
      <w:r w:rsidRPr="008F5D12">
        <w:rPr>
          <w:rFonts w:asciiTheme="minorHAnsi" w:eastAsiaTheme="majorEastAsia" w:hAnsiTheme="minorHAnsi" w:cstheme="minorHAnsi"/>
          <w:spacing w:val="-10"/>
          <w:kern w:val="28"/>
          <w:lang w:val="en-GB"/>
        </w:rPr>
        <w:t xml:space="preserve"> of Niger. The people there live in tents and the surrounding areas are only sand, very dry and have barely any vegetation. </w:t>
      </w:r>
      <w:r w:rsidR="00160BD8" w:rsidRPr="008F5D12">
        <w:rPr>
          <w:rFonts w:asciiTheme="minorHAnsi" w:eastAsiaTheme="majorEastAsia" w:hAnsiTheme="minorHAnsi" w:cstheme="minorHAnsi"/>
          <w:spacing w:val="-10"/>
          <w:kern w:val="28"/>
          <w:lang w:val="en-GB"/>
        </w:rPr>
        <w:t>The following</w:t>
      </w:r>
      <w:r w:rsidRPr="008F5D12">
        <w:rPr>
          <w:rFonts w:asciiTheme="minorHAnsi" w:eastAsiaTheme="majorEastAsia" w:hAnsiTheme="minorHAnsi" w:cstheme="minorHAnsi"/>
          <w:spacing w:val="-10"/>
          <w:kern w:val="28"/>
          <w:lang w:val="en-GB"/>
        </w:rPr>
        <w:t xml:space="preserve"> day the air </w:t>
      </w:r>
      <w:r w:rsidR="005A56C3" w:rsidRPr="008F5D12">
        <w:rPr>
          <w:rFonts w:asciiTheme="minorHAnsi" w:eastAsiaTheme="majorEastAsia" w:hAnsiTheme="minorHAnsi" w:cstheme="minorHAnsi"/>
          <w:spacing w:val="-10"/>
          <w:kern w:val="28"/>
          <w:lang w:val="en-GB"/>
        </w:rPr>
        <w:t>felt</w:t>
      </w:r>
      <w:r w:rsidRPr="008F5D12">
        <w:rPr>
          <w:rFonts w:asciiTheme="minorHAnsi" w:eastAsiaTheme="majorEastAsia" w:hAnsiTheme="minorHAnsi" w:cstheme="minorHAnsi"/>
          <w:spacing w:val="-10"/>
          <w:kern w:val="28"/>
          <w:lang w:val="en-GB"/>
        </w:rPr>
        <w:t xml:space="preserve"> thick and peculiar, a weird feeling floated around the town and all of a </w:t>
      </w:r>
      <w:r w:rsidR="00BE1069" w:rsidRPr="008F5D12">
        <w:rPr>
          <w:rFonts w:asciiTheme="minorHAnsi" w:eastAsiaTheme="majorEastAsia" w:hAnsiTheme="minorHAnsi" w:cstheme="minorHAnsi"/>
          <w:spacing w:val="-10"/>
          <w:kern w:val="28"/>
          <w:lang w:val="en-GB"/>
        </w:rPr>
        <w:t>sudden,</w:t>
      </w:r>
      <w:r w:rsidRPr="008F5D12">
        <w:rPr>
          <w:rFonts w:asciiTheme="minorHAnsi" w:eastAsiaTheme="majorEastAsia" w:hAnsiTheme="minorHAnsi" w:cstheme="minorHAnsi"/>
          <w:spacing w:val="-10"/>
          <w:kern w:val="28"/>
          <w:lang w:val="en-GB"/>
        </w:rPr>
        <w:t xml:space="preserve"> a stroke of lightning roared and </w:t>
      </w:r>
      <w:proofErr w:type="spellStart"/>
      <w:r w:rsidR="0001592E" w:rsidRPr="008F5D12">
        <w:rPr>
          <w:rFonts w:asciiTheme="minorHAnsi" w:eastAsiaTheme="majorEastAsia" w:hAnsiTheme="minorHAnsi" w:cstheme="minorHAnsi"/>
          <w:spacing w:val="-10"/>
          <w:kern w:val="28"/>
          <w:lang w:val="en-GB"/>
        </w:rPr>
        <w:t>bucketful</w:t>
      </w:r>
      <w:r w:rsidR="00094831" w:rsidRPr="008F5D12">
        <w:rPr>
          <w:rFonts w:asciiTheme="minorHAnsi" w:eastAsiaTheme="majorEastAsia" w:hAnsiTheme="minorHAnsi" w:cstheme="minorHAnsi"/>
          <w:spacing w:val="-10"/>
          <w:kern w:val="28"/>
          <w:lang w:val="en-GB"/>
        </w:rPr>
        <w:t>l</w:t>
      </w:r>
      <w:r w:rsidR="0001592E" w:rsidRPr="008F5D12">
        <w:rPr>
          <w:rFonts w:asciiTheme="minorHAnsi" w:eastAsiaTheme="majorEastAsia" w:hAnsiTheme="minorHAnsi" w:cstheme="minorHAnsi"/>
          <w:spacing w:val="-10"/>
          <w:kern w:val="28"/>
          <w:lang w:val="en-GB"/>
        </w:rPr>
        <w:t>’s</w:t>
      </w:r>
      <w:proofErr w:type="spellEnd"/>
      <w:r w:rsidRPr="008F5D12">
        <w:rPr>
          <w:rFonts w:asciiTheme="minorHAnsi" w:eastAsiaTheme="majorEastAsia" w:hAnsiTheme="minorHAnsi" w:cstheme="minorHAnsi"/>
          <w:spacing w:val="-10"/>
          <w:kern w:val="28"/>
          <w:lang w:val="en-GB"/>
        </w:rPr>
        <w:t xml:space="preserve"> of rain came pouring down. This was the first rain in three years. The townsfolk rejoiced and started gathering water in buckets to bring home.</w:t>
      </w:r>
    </w:p>
    <w:p w14:paraId="25420B04" w14:textId="605EA8E8" w:rsidR="007C43CF" w:rsidRPr="008F5D12" w:rsidRDefault="007C43CF" w:rsidP="007C43CF">
      <w:pPr>
        <w:rPr>
          <w:rFonts w:asciiTheme="minorHAnsi" w:eastAsiaTheme="majorEastAsia" w:hAnsiTheme="minorHAnsi" w:cstheme="minorHAnsi"/>
          <w:spacing w:val="-10"/>
          <w:kern w:val="28"/>
          <w:lang w:val="en-GB"/>
        </w:rPr>
      </w:pPr>
    </w:p>
    <w:p w14:paraId="71AD5870" w14:textId="335C8EEF" w:rsidR="007C43CF" w:rsidRPr="008F5D12" w:rsidRDefault="007C43CF" w:rsidP="007C43CF">
      <w:pPr>
        <w:ind w:firstLine="720"/>
        <w:rPr>
          <w:ins w:id="4" w:author="Fusun Turetken" w:date="2023-02-21T15:50:00Z"/>
          <w:rFonts w:asciiTheme="minorHAnsi" w:hAnsiTheme="minorHAnsi" w:cstheme="minorHAnsi"/>
          <w:lang w:val="en-GB"/>
        </w:rPr>
      </w:pPr>
      <w:r w:rsidRPr="008F5D12">
        <w:rPr>
          <w:rFonts w:asciiTheme="minorHAnsi" w:eastAsiaTheme="majorEastAsia" w:hAnsiTheme="minorHAnsi" w:cstheme="minorHAnsi"/>
          <w:spacing w:val="-10"/>
          <w:kern w:val="28"/>
          <w:lang w:val="en-GB"/>
        </w:rPr>
        <w:t xml:space="preserve">Guðmundur and Tobbi continued their journey and saw a sign with the name </w:t>
      </w:r>
      <w:proofErr w:type="spellStart"/>
      <w:r w:rsidRPr="008F5D12">
        <w:rPr>
          <w:rFonts w:asciiTheme="minorHAnsi" w:hAnsiTheme="minorHAnsi" w:cstheme="minorHAnsi"/>
          <w:lang w:val="en-GB"/>
        </w:rPr>
        <w:t>Birni-N</w:t>
      </w:r>
      <w:r w:rsidR="0001592E" w:rsidRPr="008F5D12">
        <w:rPr>
          <w:rFonts w:asciiTheme="minorHAnsi" w:hAnsiTheme="minorHAnsi" w:cstheme="minorHAnsi"/>
          <w:lang w:val="en-GB"/>
        </w:rPr>
        <w:t>’</w:t>
      </w:r>
      <w:r w:rsidRPr="008F5D12">
        <w:rPr>
          <w:rFonts w:asciiTheme="minorHAnsi" w:hAnsiTheme="minorHAnsi" w:cstheme="minorHAnsi"/>
          <w:lang w:val="en-GB"/>
        </w:rPr>
        <w:t>Konni</w:t>
      </w:r>
      <w:proofErr w:type="spellEnd"/>
      <w:r w:rsidRPr="008F5D12">
        <w:rPr>
          <w:rFonts w:asciiTheme="minorHAnsi" w:hAnsiTheme="minorHAnsi" w:cstheme="minorHAnsi"/>
          <w:lang w:val="en-GB"/>
        </w:rPr>
        <w:t xml:space="preserve">, the town they originally planned to visit. It was a few </w:t>
      </w:r>
      <w:r w:rsidR="0001592E" w:rsidRPr="008F5D12">
        <w:rPr>
          <w:rFonts w:asciiTheme="minorHAnsi" w:hAnsiTheme="minorHAnsi" w:cstheme="minorHAnsi"/>
          <w:lang w:val="en-GB"/>
        </w:rPr>
        <w:t>kilometres</w:t>
      </w:r>
      <w:r w:rsidRPr="008F5D12">
        <w:rPr>
          <w:rFonts w:asciiTheme="minorHAnsi" w:hAnsiTheme="minorHAnsi" w:cstheme="minorHAnsi"/>
          <w:lang w:val="en-GB"/>
        </w:rPr>
        <w:t xml:space="preserve"> away, but funnily enough they </w:t>
      </w:r>
      <w:r w:rsidR="005A225C" w:rsidRPr="008F5D12">
        <w:rPr>
          <w:rFonts w:asciiTheme="minorHAnsi" w:hAnsiTheme="minorHAnsi" w:cstheme="minorHAnsi"/>
          <w:lang w:val="en-GB"/>
        </w:rPr>
        <w:t>just didn’t bother going there</w:t>
      </w:r>
      <w:r w:rsidRPr="008F5D12">
        <w:rPr>
          <w:rFonts w:asciiTheme="minorHAnsi" w:hAnsiTheme="minorHAnsi" w:cstheme="minorHAnsi"/>
          <w:lang w:val="en-GB"/>
        </w:rPr>
        <w:t>, and instead continued towards the city of Bangui in the Central African Republic on the border to Congo. At that time Bokassa</w:t>
      </w:r>
      <w:r w:rsidRPr="008F5D12">
        <w:rPr>
          <w:rStyle w:val="FootnoteReference"/>
          <w:rFonts w:asciiTheme="minorHAnsi" w:hAnsiTheme="minorHAnsi" w:cstheme="minorHAnsi"/>
          <w:lang w:val="en-GB"/>
        </w:rPr>
        <w:footnoteReference w:id="3"/>
      </w:r>
      <w:r w:rsidRPr="008F5D12">
        <w:rPr>
          <w:rFonts w:asciiTheme="minorHAnsi" w:hAnsiTheme="minorHAnsi" w:cstheme="minorHAnsi"/>
          <w:lang w:val="en-GB"/>
        </w:rPr>
        <w:t xml:space="preserve"> the president before he became the self-crowned Emperor of the Central African Republic, was reigning. He had just introduced </w:t>
      </w:r>
      <w:r w:rsidR="0001592E" w:rsidRPr="008F5D12">
        <w:rPr>
          <w:rFonts w:asciiTheme="minorHAnsi" w:hAnsiTheme="minorHAnsi" w:cstheme="minorHAnsi"/>
          <w:lang w:val="en-GB"/>
        </w:rPr>
        <w:t>v</w:t>
      </w:r>
      <w:r w:rsidRPr="008F5D12">
        <w:rPr>
          <w:rFonts w:asciiTheme="minorHAnsi" w:hAnsiTheme="minorHAnsi" w:cstheme="minorHAnsi"/>
          <w:lang w:val="en-GB"/>
        </w:rPr>
        <w:t>ery strict laws towards thieves; first offense meant losing an ear, second offense meant losing a hand, and a third meant death. Despite poverty and a scary leader, Bangui was very lively with all sorts of markets, fresh fruits, and the like, the men explored and took in the culture. They had stopped in the city to sell their bikes. After a few more days both Tobbi and Guðmundur got Malaria</w:t>
      </w:r>
      <w:r w:rsidRPr="008F5D12">
        <w:rPr>
          <w:rStyle w:val="FootnoteReference"/>
          <w:rFonts w:asciiTheme="minorHAnsi" w:hAnsiTheme="minorHAnsi" w:cstheme="minorHAnsi"/>
          <w:lang w:val="en-GB"/>
        </w:rPr>
        <w:footnoteReference w:id="4"/>
      </w:r>
      <w:r w:rsidRPr="008F5D12">
        <w:rPr>
          <w:rFonts w:asciiTheme="minorHAnsi" w:hAnsiTheme="minorHAnsi" w:cstheme="minorHAnsi"/>
          <w:lang w:val="en-GB"/>
        </w:rPr>
        <w:t xml:space="preserve"> and had to stay in their tents for days without being able to eat or move, they gradually got better, and continued trying to sell their bikes. </w:t>
      </w:r>
      <w:r w:rsidR="0001592E" w:rsidRPr="008F5D12">
        <w:rPr>
          <w:rFonts w:asciiTheme="minorHAnsi" w:hAnsiTheme="minorHAnsi" w:cstheme="minorHAnsi"/>
          <w:lang w:val="en-GB"/>
        </w:rPr>
        <w:t>However,</w:t>
      </w:r>
      <w:r w:rsidRPr="008F5D12">
        <w:rPr>
          <w:rFonts w:asciiTheme="minorHAnsi" w:hAnsiTheme="minorHAnsi" w:cstheme="minorHAnsi"/>
          <w:lang w:val="en-GB"/>
        </w:rPr>
        <w:t xml:space="preserve"> no luck seemed to be found selling them, and they were forced to</w:t>
      </w:r>
      <w:r w:rsidR="00F91208" w:rsidRPr="008F5D12">
        <w:rPr>
          <w:rFonts w:asciiTheme="minorHAnsi" w:hAnsiTheme="minorHAnsi" w:cstheme="minorHAnsi"/>
          <w:lang w:val="en-GB"/>
        </w:rPr>
        <w:t xml:space="preserve"> trade</w:t>
      </w:r>
      <w:r w:rsidRPr="008F5D12">
        <w:rPr>
          <w:rFonts w:asciiTheme="minorHAnsi" w:hAnsiTheme="minorHAnsi" w:cstheme="minorHAnsi"/>
          <w:lang w:val="en-GB"/>
        </w:rPr>
        <w:t xml:space="preserve"> other </w:t>
      </w:r>
      <w:r w:rsidR="00801861" w:rsidRPr="008F5D12">
        <w:rPr>
          <w:rFonts w:asciiTheme="minorHAnsi" w:hAnsiTheme="minorHAnsi" w:cstheme="minorHAnsi"/>
          <w:lang w:val="en-GB"/>
        </w:rPr>
        <w:t>possessions</w:t>
      </w:r>
      <w:r w:rsidRPr="008F5D12">
        <w:rPr>
          <w:rFonts w:asciiTheme="minorHAnsi" w:hAnsiTheme="minorHAnsi" w:cstheme="minorHAnsi"/>
          <w:lang w:val="en-GB"/>
        </w:rPr>
        <w:t>, such as their tent and some objects they had with them. After a few days someone finally purchased their bikes, but now they would have to replan their trip.</w:t>
      </w:r>
    </w:p>
    <w:p w14:paraId="2933B5E8" w14:textId="23246A6F" w:rsidR="2E6F7E69" w:rsidRPr="008F5D12" w:rsidRDefault="004C4327" w:rsidP="2E6F7E69">
      <w:pPr>
        <w:ind w:firstLine="720"/>
        <w:rPr>
          <w:ins w:id="5" w:author="Fusun Turetken" w:date="2023-02-21T15:50:00Z"/>
          <w:rFonts w:asciiTheme="minorHAnsi" w:hAnsiTheme="minorHAnsi" w:cstheme="minorHAnsi"/>
          <w:lang w:val="en-GB"/>
        </w:rPr>
      </w:pPr>
      <w:r w:rsidRPr="008F5D12">
        <w:rPr>
          <w:rFonts w:asciiTheme="minorHAnsi" w:hAnsiTheme="minorHAnsi" w:cstheme="minorHAnsi"/>
          <w:noProof/>
        </w:rPr>
        <mc:AlternateContent>
          <mc:Choice Requires="wps">
            <w:drawing>
              <wp:anchor distT="0" distB="0" distL="114300" distR="114300" simplePos="0" relativeHeight="251662848" behindDoc="0" locked="0" layoutInCell="1" allowOverlap="1" wp14:anchorId="22F73D02" wp14:editId="775E78F8">
                <wp:simplePos x="0" y="0"/>
                <wp:positionH relativeFrom="column">
                  <wp:posOffset>155201</wp:posOffset>
                </wp:positionH>
                <wp:positionV relativeFrom="paragraph">
                  <wp:posOffset>3584410</wp:posOffset>
                </wp:positionV>
                <wp:extent cx="4413885" cy="635"/>
                <wp:effectExtent l="0" t="0" r="5715" b="12065"/>
                <wp:wrapTopAndBottom/>
                <wp:docPr id="15" name="Text Box 15"/>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37593989" w14:textId="75C2A3F8" w:rsidR="00C65873" w:rsidRPr="00920506" w:rsidRDefault="00920506" w:rsidP="00C65873">
                            <w:pPr>
                              <w:pStyle w:val="Caption"/>
                              <w:rPr>
                                <w:i w:val="0"/>
                                <w:iCs w:val="0"/>
                                <w:noProof/>
                                <w:color w:val="000000" w:themeColor="text1"/>
                                <w:sz w:val="20"/>
                                <w:szCs w:val="20"/>
                                <w:lang w:val="en-GB"/>
                              </w:rPr>
                            </w:pPr>
                            <w:r>
                              <w:rPr>
                                <w:i w:val="0"/>
                                <w:iCs w:val="0"/>
                                <w:color w:val="000000" w:themeColor="text1"/>
                                <w:sz w:val="20"/>
                                <w:szCs w:val="20"/>
                              </w:rPr>
                              <w:t>Image</w:t>
                            </w:r>
                            <w:r w:rsidR="00C65873" w:rsidRPr="00920506">
                              <w:rPr>
                                <w:i w:val="0"/>
                                <w:iCs w:val="0"/>
                                <w:color w:val="000000" w:themeColor="text1"/>
                                <w:sz w:val="20"/>
                                <w:szCs w:val="20"/>
                              </w:rPr>
                              <w:t xml:space="preserve"> </w:t>
                            </w:r>
                            <w:r w:rsidR="00C65873" w:rsidRPr="00920506">
                              <w:rPr>
                                <w:i w:val="0"/>
                                <w:iCs w:val="0"/>
                                <w:color w:val="000000" w:themeColor="text1"/>
                                <w:sz w:val="20"/>
                                <w:szCs w:val="20"/>
                              </w:rPr>
                              <w:fldChar w:fldCharType="begin"/>
                            </w:r>
                            <w:r w:rsidR="00C65873" w:rsidRPr="00920506">
                              <w:rPr>
                                <w:i w:val="0"/>
                                <w:iCs w:val="0"/>
                                <w:color w:val="000000" w:themeColor="text1"/>
                                <w:sz w:val="20"/>
                                <w:szCs w:val="20"/>
                              </w:rPr>
                              <w:instrText xml:space="preserve"> SEQ Figure \* ARABIC </w:instrText>
                            </w:r>
                            <w:r w:rsidR="00C65873" w:rsidRPr="00920506">
                              <w:rPr>
                                <w:i w:val="0"/>
                                <w:iCs w:val="0"/>
                                <w:color w:val="000000" w:themeColor="text1"/>
                                <w:sz w:val="20"/>
                                <w:szCs w:val="20"/>
                              </w:rPr>
                              <w:fldChar w:fldCharType="separate"/>
                            </w:r>
                            <w:r w:rsidR="004F5D71" w:rsidRPr="00920506">
                              <w:rPr>
                                <w:i w:val="0"/>
                                <w:iCs w:val="0"/>
                                <w:noProof/>
                                <w:color w:val="000000" w:themeColor="text1"/>
                                <w:sz w:val="20"/>
                                <w:szCs w:val="20"/>
                              </w:rPr>
                              <w:t>4</w:t>
                            </w:r>
                            <w:r w:rsidR="00C65873" w:rsidRPr="00920506">
                              <w:rPr>
                                <w:i w:val="0"/>
                                <w:iCs w:val="0"/>
                                <w:color w:val="000000" w:themeColor="text1"/>
                                <w:sz w:val="20"/>
                                <w:szCs w:val="20"/>
                              </w:rPr>
                              <w:fldChar w:fldCharType="end"/>
                            </w:r>
                            <w:r w:rsidR="00C65873" w:rsidRPr="00920506">
                              <w:rPr>
                                <w:i w:val="0"/>
                                <w:iCs w:val="0"/>
                                <w:color w:val="000000" w:themeColor="text1"/>
                                <w:sz w:val="20"/>
                                <w:szCs w:val="20"/>
                              </w:rPr>
                              <w:t>: Bangui Market, “</w:t>
                            </w:r>
                            <w:proofErr w:type="spellStart"/>
                            <w:r w:rsidR="00C65873" w:rsidRPr="00920506">
                              <w:rPr>
                                <w:i w:val="0"/>
                                <w:iCs w:val="0"/>
                                <w:color w:val="000000" w:themeColor="text1"/>
                                <w:sz w:val="20"/>
                                <w:szCs w:val="20"/>
                              </w:rPr>
                              <w:t>Colourful</w:t>
                            </w:r>
                            <w:proofErr w:type="spellEnd"/>
                            <w:r w:rsidR="00C65873" w:rsidRPr="00920506">
                              <w:rPr>
                                <w:i w:val="0"/>
                                <w:iCs w:val="0"/>
                                <w:color w:val="000000" w:themeColor="text1"/>
                                <w:sz w:val="20"/>
                                <w:szCs w:val="20"/>
                              </w:rPr>
                              <w:t xml:space="preserve"> Market”,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3D02" id="Text Box 15" o:spid="_x0000_s1029" type="#_x0000_t202" style="position:absolute;left:0;text-align:left;margin-left:12.2pt;margin-top:282.25pt;width:347.5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BGGwIAAD8EAAAOAAAAZHJzL2Uyb0RvYy54bWysU8Fu2zAMvQ/YPwi6L06at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y3t5PpbHbHmaTY/fQu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" stroked="f">
                <v:textbox style="mso-fit-shape-to-text:t" inset="0,0,0,0">
                  <w:txbxContent>
                    <w:p w14:paraId="37593989" w14:textId="75C2A3F8" w:rsidR="00C65873" w:rsidRPr="00920506" w:rsidRDefault="00920506" w:rsidP="00C65873">
                      <w:pPr>
                        <w:pStyle w:val="Caption"/>
                        <w:rPr>
                          <w:i w:val="0"/>
                          <w:iCs w:val="0"/>
                          <w:noProof/>
                          <w:color w:val="000000" w:themeColor="text1"/>
                          <w:sz w:val="20"/>
                          <w:szCs w:val="20"/>
                          <w:lang w:val="en-GB"/>
                        </w:rPr>
                      </w:pPr>
                      <w:r>
                        <w:rPr>
                          <w:i w:val="0"/>
                          <w:iCs w:val="0"/>
                          <w:color w:val="000000" w:themeColor="text1"/>
                          <w:sz w:val="20"/>
                          <w:szCs w:val="20"/>
                        </w:rPr>
                        <w:t>Image</w:t>
                      </w:r>
                      <w:r w:rsidR="00C65873" w:rsidRPr="00920506">
                        <w:rPr>
                          <w:i w:val="0"/>
                          <w:iCs w:val="0"/>
                          <w:color w:val="000000" w:themeColor="text1"/>
                          <w:sz w:val="20"/>
                          <w:szCs w:val="20"/>
                        </w:rPr>
                        <w:t xml:space="preserve"> </w:t>
                      </w:r>
                      <w:r w:rsidR="00C65873" w:rsidRPr="00920506">
                        <w:rPr>
                          <w:i w:val="0"/>
                          <w:iCs w:val="0"/>
                          <w:color w:val="000000" w:themeColor="text1"/>
                          <w:sz w:val="20"/>
                          <w:szCs w:val="20"/>
                        </w:rPr>
                        <w:fldChar w:fldCharType="begin"/>
                      </w:r>
                      <w:r w:rsidR="00C65873" w:rsidRPr="00920506">
                        <w:rPr>
                          <w:i w:val="0"/>
                          <w:iCs w:val="0"/>
                          <w:color w:val="000000" w:themeColor="text1"/>
                          <w:sz w:val="20"/>
                          <w:szCs w:val="20"/>
                        </w:rPr>
                        <w:instrText xml:space="preserve"> SEQ Figure \* ARABIC </w:instrText>
                      </w:r>
                      <w:r w:rsidR="00C65873" w:rsidRPr="00920506">
                        <w:rPr>
                          <w:i w:val="0"/>
                          <w:iCs w:val="0"/>
                          <w:color w:val="000000" w:themeColor="text1"/>
                          <w:sz w:val="20"/>
                          <w:szCs w:val="20"/>
                        </w:rPr>
                        <w:fldChar w:fldCharType="separate"/>
                      </w:r>
                      <w:r w:rsidR="004F5D71" w:rsidRPr="00920506">
                        <w:rPr>
                          <w:i w:val="0"/>
                          <w:iCs w:val="0"/>
                          <w:noProof/>
                          <w:color w:val="000000" w:themeColor="text1"/>
                          <w:sz w:val="20"/>
                          <w:szCs w:val="20"/>
                        </w:rPr>
                        <w:t>4</w:t>
                      </w:r>
                      <w:r w:rsidR="00C65873" w:rsidRPr="00920506">
                        <w:rPr>
                          <w:i w:val="0"/>
                          <w:iCs w:val="0"/>
                          <w:color w:val="000000" w:themeColor="text1"/>
                          <w:sz w:val="20"/>
                          <w:szCs w:val="20"/>
                        </w:rPr>
                        <w:fldChar w:fldCharType="end"/>
                      </w:r>
                      <w:r w:rsidR="00C65873" w:rsidRPr="00920506">
                        <w:rPr>
                          <w:i w:val="0"/>
                          <w:iCs w:val="0"/>
                          <w:color w:val="000000" w:themeColor="text1"/>
                          <w:sz w:val="20"/>
                          <w:szCs w:val="20"/>
                        </w:rPr>
                        <w:t>: Bangui Market, “</w:t>
                      </w:r>
                      <w:proofErr w:type="spellStart"/>
                      <w:r w:rsidR="00C65873" w:rsidRPr="00920506">
                        <w:rPr>
                          <w:i w:val="0"/>
                          <w:iCs w:val="0"/>
                          <w:color w:val="000000" w:themeColor="text1"/>
                          <w:sz w:val="20"/>
                          <w:szCs w:val="20"/>
                        </w:rPr>
                        <w:t>Colourful</w:t>
                      </w:r>
                      <w:proofErr w:type="spellEnd"/>
                      <w:r w:rsidR="00C65873" w:rsidRPr="00920506">
                        <w:rPr>
                          <w:i w:val="0"/>
                          <w:iCs w:val="0"/>
                          <w:color w:val="000000" w:themeColor="text1"/>
                          <w:sz w:val="20"/>
                          <w:szCs w:val="20"/>
                        </w:rPr>
                        <w:t xml:space="preserve"> Market”, 2023</w:t>
                      </w:r>
                    </w:p>
                  </w:txbxContent>
                </v:textbox>
                <w10:wrap type="topAndBottom"/>
              </v:shape>
            </w:pict>
          </mc:Fallback>
        </mc:AlternateContent>
      </w:r>
      <w:r w:rsidRPr="008F5D12">
        <w:rPr>
          <w:rFonts w:asciiTheme="minorHAnsi" w:hAnsiTheme="minorHAnsi" w:cstheme="minorHAnsi"/>
          <w:noProof/>
          <w:lang w:val="en-GB"/>
        </w:rPr>
        <w:drawing>
          <wp:anchor distT="0" distB="0" distL="114300" distR="114300" simplePos="0" relativeHeight="251637248" behindDoc="0" locked="0" layoutInCell="1" allowOverlap="1" wp14:anchorId="35D030C7" wp14:editId="67B7295D">
            <wp:simplePos x="0" y="0"/>
            <wp:positionH relativeFrom="column">
              <wp:posOffset>149860</wp:posOffset>
            </wp:positionH>
            <wp:positionV relativeFrom="paragraph">
              <wp:posOffset>178435</wp:posOffset>
            </wp:positionV>
            <wp:extent cx="5210810" cy="3403600"/>
            <wp:effectExtent l="0" t="0" r="0" b="0"/>
            <wp:wrapTopAndBottom/>
            <wp:docPr id="9" name="Picture 9" descr="A picture containing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olorful, severa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0810" cy="3403600"/>
                    </a:xfrm>
                    <a:prstGeom prst="rect">
                      <a:avLst/>
                    </a:prstGeom>
                  </pic:spPr>
                </pic:pic>
              </a:graphicData>
            </a:graphic>
            <wp14:sizeRelH relativeFrom="margin">
              <wp14:pctWidth>0</wp14:pctWidth>
            </wp14:sizeRelH>
            <wp14:sizeRelV relativeFrom="margin">
              <wp14:pctHeight>0</wp14:pctHeight>
            </wp14:sizeRelV>
          </wp:anchor>
        </w:drawing>
      </w:r>
    </w:p>
    <w:p w14:paraId="29A4EF42" w14:textId="77777777" w:rsidR="00C65873" w:rsidRPr="008F5D12" w:rsidRDefault="00C65873" w:rsidP="007C43CF">
      <w:pPr>
        <w:rPr>
          <w:rFonts w:asciiTheme="minorHAnsi" w:hAnsiTheme="minorHAnsi" w:cstheme="minorHAnsi"/>
          <w:lang w:val="en-GB"/>
        </w:rPr>
      </w:pPr>
    </w:p>
    <w:p w14:paraId="2653FDEC" w14:textId="0C51F9F2" w:rsidR="007C43CF" w:rsidRPr="008F5D12" w:rsidRDefault="007C43CF" w:rsidP="007C43CF">
      <w:pPr>
        <w:ind w:firstLine="720"/>
        <w:rPr>
          <w:rFonts w:asciiTheme="minorHAnsi" w:hAnsiTheme="minorHAnsi" w:cstheme="minorHAnsi"/>
          <w:lang w:val="en-GB"/>
        </w:rPr>
      </w:pPr>
      <w:r w:rsidRPr="008F5D12">
        <w:rPr>
          <w:rFonts w:asciiTheme="minorHAnsi" w:hAnsiTheme="minorHAnsi" w:cstheme="minorHAnsi"/>
          <w:lang w:val="en-GB"/>
        </w:rPr>
        <w:lastRenderedPageBreak/>
        <w:t>Shortly after, a German man by the name of Klaus str</w:t>
      </w:r>
      <w:r w:rsidR="24AC00D4" w:rsidRPr="008F5D12">
        <w:rPr>
          <w:rFonts w:asciiTheme="minorHAnsi" w:hAnsiTheme="minorHAnsi" w:cstheme="minorHAnsi"/>
          <w:lang w:val="en-GB"/>
        </w:rPr>
        <w:t>oke</w:t>
      </w:r>
      <w:r w:rsidRPr="008F5D12">
        <w:rPr>
          <w:rFonts w:asciiTheme="minorHAnsi" w:hAnsiTheme="minorHAnsi" w:cstheme="minorHAnsi"/>
          <w:lang w:val="en-GB"/>
        </w:rPr>
        <w:t xml:space="preserve"> up a conversation with </w:t>
      </w:r>
      <w:proofErr w:type="spellStart"/>
      <w:r w:rsidRPr="008F5D12">
        <w:rPr>
          <w:rFonts w:asciiTheme="minorHAnsi" w:hAnsiTheme="minorHAnsi" w:cstheme="minorHAnsi"/>
          <w:lang w:val="en-GB"/>
        </w:rPr>
        <w:t>Guðmundur</w:t>
      </w:r>
      <w:proofErr w:type="spellEnd"/>
      <w:r w:rsidRPr="008F5D12">
        <w:rPr>
          <w:rFonts w:asciiTheme="minorHAnsi" w:hAnsiTheme="minorHAnsi" w:cstheme="minorHAnsi"/>
          <w:lang w:val="en-GB"/>
        </w:rPr>
        <w:t>, they talk</w:t>
      </w:r>
      <w:r w:rsidR="00A42EAE" w:rsidRPr="008F5D12">
        <w:rPr>
          <w:rFonts w:asciiTheme="minorHAnsi" w:hAnsiTheme="minorHAnsi" w:cstheme="minorHAnsi"/>
          <w:lang w:val="en-GB"/>
        </w:rPr>
        <w:t>ed</w:t>
      </w:r>
      <w:r w:rsidRPr="008F5D12">
        <w:rPr>
          <w:rFonts w:asciiTheme="minorHAnsi" w:hAnsiTheme="minorHAnsi" w:cstheme="minorHAnsi"/>
          <w:lang w:val="en-GB"/>
        </w:rPr>
        <w:t xml:space="preserve"> about their plans and decide</w:t>
      </w:r>
      <w:r w:rsidR="00916E19" w:rsidRPr="008F5D12">
        <w:rPr>
          <w:rFonts w:asciiTheme="minorHAnsi" w:hAnsiTheme="minorHAnsi" w:cstheme="minorHAnsi"/>
          <w:lang w:val="en-GB"/>
        </w:rPr>
        <w:t>d</w:t>
      </w:r>
      <w:r w:rsidRPr="008F5D12">
        <w:rPr>
          <w:rFonts w:asciiTheme="minorHAnsi" w:hAnsiTheme="minorHAnsi" w:cstheme="minorHAnsi"/>
          <w:lang w:val="en-GB"/>
        </w:rPr>
        <w:t xml:space="preserve"> to travel together. The</w:t>
      </w:r>
      <w:r w:rsidR="00B326CE" w:rsidRPr="008F5D12">
        <w:rPr>
          <w:rFonts w:asciiTheme="minorHAnsi" w:hAnsiTheme="minorHAnsi" w:cstheme="minorHAnsi"/>
          <w:lang w:val="en-GB"/>
        </w:rPr>
        <w:t>ir</w:t>
      </w:r>
      <w:r w:rsidRPr="008F5D12">
        <w:rPr>
          <w:rFonts w:asciiTheme="minorHAnsi" w:hAnsiTheme="minorHAnsi" w:cstheme="minorHAnsi"/>
          <w:lang w:val="en-GB"/>
        </w:rPr>
        <w:t xml:space="preserve"> aim </w:t>
      </w:r>
      <w:r w:rsidR="00B326CE" w:rsidRPr="008F5D12">
        <w:rPr>
          <w:rFonts w:asciiTheme="minorHAnsi" w:hAnsiTheme="minorHAnsi" w:cstheme="minorHAnsi"/>
          <w:lang w:val="en-GB"/>
        </w:rPr>
        <w:t xml:space="preserve">was to </w:t>
      </w:r>
      <w:r w:rsidRPr="008F5D12">
        <w:rPr>
          <w:rFonts w:asciiTheme="minorHAnsi" w:hAnsiTheme="minorHAnsi" w:cstheme="minorHAnsi"/>
          <w:lang w:val="en-GB"/>
        </w:rPr>
        <w:t>row down the Ubangi River, through Congo to Angola. They met two fishermen and tr</w:t>
      </w:r>
      <w:r w:rsidR="00B326CE" w:rsidRPr="008F5D12">
        <w:rPr>
          <w:rFonts w:asciiTheme="minorHAnsi" w:hAnsiTheme="minorHAnsi" w:cstheme="minorHAnsi"/>
          <w:lang w:val="en-GB"/>
        </w:rPr>
        <w:t>ied</w:t>
      </w:r>
      <w:r w:rsidRPr="008F5D12">
        <w:rPr>
          <w:rFonts w:asciiTheme="minorHAnsi" w:hAnsiTheme="minorHAnsi" w:cstheme="minorHAnsi"/>
          <w:lang w:val="en-GB"/>
        </w:rPr>
        <w:t xml:space="preserve"> to buy their boats, but they wou</w:t>
      </w:r>
      <w:r w:rsidR="0001592E" w:rsidRPr="008F5D12">
        <w:rPr>
          <w:rFonts w:asciiTheme="minorHAnsi" w:hAnsiTheme="minorHAnsi" w:cstheme="minorHAnsi"/>
          <w:lang w:val="en-GB"/>
        </w:rPr>
        <w:t>l</w:t>
      </w:r>
      <w:r w:rsidRPr="008F5D12">
        <w:rPr>
          <w:rFonts w:asciiTheme="minorHAnsi" w:hAnsiTheme="minorHAnsi" w:cstheme="minorHAnsi"/>
          <w:lang w:val="en-GB"/>
        </w:rPr>
        <w:t>dn</w:t>
      </w:r>
      <w:r w:rsidR="0001592E" w:rsidRPr="008F5D12">
        <w:rPr>
          <w:rFonts w:asciiTheme="minorHAnsi" w:hAnsiTheme="minorHAnsi" w:cstheme="minorHAnsi"/>
          <w:lang w:val="en-GB"/>
        </w:rPr>
        <w:t>’</w:t>
      </w:r>
      <w:r w:rsidRPr="008F5D12">
        <w:rPr>
          <w:rFonts w:asciiTheme="minorHAnsi" w:hAnsiTheme="minorHAnsi" w:cstheme="minorHAnsi"/>
          <w:lang w:val="en-GB"/>
        </w:rPr>
        <w:t xml:space="preserve">t sell them. </w:t>
      </w:r>
      <w:r w:rsidR="0001592E" w:rsidRPr="008F5D12">
        <w:rPr>
          <w:rFonts w:asciiTheme="minorHAnsi" w:hAnsiTheme="minorHAnsi" w:cstheme="minorHAnsi"/>
          <w:lang w:val="en-GB"/>
        </w:rPr>
        <w:t>Instead,</w:t>
      </w:r>
      <w:r w:rsidRPr="008F5D12">
        <w:rPr>
          <w:rFonts w:asciiTheme="minorHAnsi" w:hAnsiTheme="minorHAnsi" w:cstheme="minorHAnsi"/>
          <w:lang w:val="en-GB"/>
        </w:rPr>
        <w:t xml:space="preserve"> the fishermen point</w:t>
      </w:r>
      <w:r w:rsidR="0036586F" w:rsidRPr="008F5D12">
        <w:rPr>
          <w:rFonts w:asciiTheme="minorHAnsi" w:hAnsiTheme="minorHAnsi" w:cstheme="minorHAnsi"/>
          <w:lang w:val="en-GB"/>
        </w:rPr>
        <w:t>ed</w:t>
      </w:r>
      <w:r w:rsidRPr="008F5D12">
        <w:rPr>
          <w:rFonts w:asciiTheme="minorHAnsi" w:hAnsiTheme="minorHAnsi" w:cstheme="minorHAnsi"/>
          <w:lang w:val="en-GB"/>
        </w:rPr>
        <w:t xml:space="preserve"> them in the direction of where they could buy boats and Tobbi, Guðmundur and Klaus went, bought two boats, nailed them together and went on their way, excited to get out of Bangui.</w:t>
      </w:r>
    </w:p>
    <w:p w14:paraId="710622E2" w14:textId="77777777" w:rsidR="007C27D8" w:rsidRPr="008F5D12" w:rsidRDefault="007C27D8" w:rsidP="007C43CF">
      <w:pPr>
        <w:ind w:firstLine="720"/>
        <w:rPr>
          <w:rFonts w:asciiTheme="minorHAnsi" w:hAnsiTheme="minorHAnsi" w:cstheme="minorHAnsi"/>
          <w:lang w:val="en-GB"/>
        </w:rPr>
      </w:pPr>
    </w:p>
    <w:p w14:paraId="7F4103A6" w14:textId="1600455B" w:rsidR="007C43CF" w:rsidRPr="008F5D12" w:rsidRDefault="007C43CF" w:rsidP="007C43CF">
      <w:pPr>
        <w:ind w:firstLine="720"/>
        <w:rPr>
          <w:rFonts w:asciiTheme="minorHAnsi" w:hAnsiTheme="minorHAnsi" w:cstheme="minorHAnsi"/>
          <w:lang w:val="en-GB"/>
        </w:rPr>
      </w:pPr>
      <w:r w:rsidRPr="008F5D12">
        <w:rPr>
          <w:rFonts w:asciiTheme="minorHAnsi" w:hAnsiTheme="minorHAnsi" w:cstheme="minorHAnsi"/>
          <w:lang w:val="en-GB"/>
        </w:rPr>
        <w:t xml:space="preserve">The Ubangi River was host to many insects and animals. The men had been warned by the locals to not go on the banks too early and not sleep too long, since the whole area is home to many crocodiles who stay on land during the night and swim during the day. Singing birds, croaking </w:t>
      </w:r>
      <w:r w:rsidR="00553E1D" w:rsidRPr="008F5D12">
        <w:rPr>
          <w:rFonts w:asciiTheme="minorHAnsi" w:hAnsiTheme="minorHAnsi" w:cstheme="minorHAnsi"/>
          <w:lang w:val="en-GB"/>
        </w:rPr>
        <w:t xml:space="preserve">amphibians, </w:t>
      </w:r>
      <w:r w:rsidRPr="008F5D12">
        <w:rPr>
          <w:rFonts w:asciiTheme="minorHAnsi" w:hAnsiTheme="minorHAnsi" w:cstheme="minorHAnsi"/>
          <w:lang w:val="en-GB"/>
        </w:rPr>
        <w:t>and chirping bugs could be heard all around, occasionally the men would jump in the water to cool down. The river was magnificent, the surroundings beautiful, and they would find themselves staring at the beauty of the river. One morning they met a local man</w:t>
      </w:r>
      <w:r w:rsidR="00F8272E" w:rsidRPr="008F5D12">
        <w:rPr>
          <w:rFonts w:asciiTheme="minorHAnsi" w:hAnsiTheme="minorHAnsi" w:cstheme="minorHAnsi"/>
          <w:lang w:val="en-GB"/>
        </w:rPr>
        <w:t xml:space="preserve"> on the water bank</w:t>
      </w:r>
      <w:r w:rsidRPr="008F5D12">
        <w:rPr>
          <w:rFonts w:asciiTheme="minorHAnsi" w:hAnsiTheme="minorHAnsi" w:cstheme="minorHAnsi"/>
          <w:lang w:val="en-GB"/>
        </w:rPr>
        <w:t xml:space="preserve"> by the name of Antoine who sp</w:t>
      </w:r>
      <w:r w:rsidR="00F8272E" w:rsidRPr="008F5D12">
        <w:rPr>
          <w:rFonts w:asciiTheme="minorHAnsi" w:hAnsiTheme="minorHAnsi" w:cstheme="minorHAnsi"/>
          <w:lang w:val="en-GB"/>
        </w:rPr>
        <w:t>oke</w:t>
      </w:r>
      <w:r w:rsidRPr="008F5D12">
        <w:rPr>
          <w:rFonts w:asciiTheme="minorHAnsi" w:hAnsiTheme="minorHAnsi" w:cstheme="minorHAnsi"/>
          <w:lang w:val="en-GB"/>
        </w:rPr>
        <w:t xml:space="preserve"> a bit of French. Guðmundur spoke very limited French but </w:t>
      </w:r>
      <w:r w:rsidR="007B1C9A" w:rsidRPr="008F5D12">
        <w:rPr>
          <w:rFonts w:asciiTheme="minorHAnsi" w:hAnsiTheme="minorHAnsi" w:cstheme="minorHAnsi"/>
          <w:lang w:val="en-GB"/>
        </w:rPr>
        <w:t xml:space="preserve">could </w:t>
      </w:r>
      <w:r w:rsidRPr="008F5D12">
        <w:rPr>
          <w:rFonts w:asciiTheme="minorHAnsi" w:hAnsiTheme="minorHAnsi" w:cstheme="minorHAnsi"/>
          <w:lang w:val="en-GB"/>
        </w:rPr>
        <w:t xml:space="preserve">converse a </w:t>
      </w:r>
      <w:r w:rsidR="007B1C9A" w:rsidRPr="008F5D12">
        <w:rPr>
          <w:rFonts w:asciiTheme="minorHAnsi" w:hAnsiTheme="minorHAnsi" w:cstheme="minorHAnsi"/>
          <w:lang w:val="en-GB"/>
        </w:rPr>
        <w:t>with him</w:t>
      </w:r>
      <w:r w:rsidRPr="008F5D12">
        <w:rPr>
          <w:rFonts w:asciiTheme="minorHAnsi" w:hAnsiTheme="minorHAnsi" w:cstheme="minorHAnsi"/>
          <w:lang w:val="en-GB"/>
        </w:rPr>
        <w:t xml:space="preserve">. He asks if he can get a ride to </w:t>
      </w:r>
      <w:proofErr w:type="spellStart"/>
      <w:r w:rsidRPr="008F5D12">
        <w:rPr>
          <w:rFonts w:asciiTheme="minorHAnsi" w:hAnsiTheme="minorHAnsi" w:cstheme="minorHAnsi"/>
          <w:lang w:val="en-GB"/>
        </w:rPr>
        <w:t>Libenge</w:t>
      </w:r>
      <w:proofErr w:type="spellEnd"/>
      <w:r w:rsidRPr="008F5D12">
        <w:rPr>
          <w:rFonts w:asciiTheme="minorHAnsi" w:hAnsiTheme="minorHAnsi" w:cstheme="minorHAnsi"/>
          <w:lang w:val="en-GB"/>
        </w:rPr>
        <w:t xml:space="preserve"> a town 50 </w:t>
      </w:r>
      <w:r w:rsidR="000F4327" w:rsidRPr="008F5D12">
        <w:rPr>
          <w:rFonts w:asciiTheme="minorHAnsi" w:hAnsiTheme="minorHAnsi" w:cstheme="minorHAnsi"/>
          <w:lang w:val="en-GB"/>
        </w:rPr>
        <w:t>kilometres</w:t>
      </w:r>
      <w:r w:rsidRPr="008F5D12">
        <w:rPr>
          <w:rFonts w:asciiTheme="minorHAnsi" w:hAnsiTheme="minorHAnsi" w:cstheme="minorHAnsi"/>
          <w:lang w:val="en-GB"/>
        </w:rPr>
        <w:t xml:space="preserve"> away, they oblige and decide to help him out. They park their boat on an island to sleep, noticing that there are other boats coming next to them, which they don</w:t>
      </w:r>
      <w:r w:rsidR="000F4327" w:rsidRPr="008F5D12">
        <w:rPr>
          <w:rFonts w:asciiTheme="minorHAnsi" w:hAnsiTheme="minorHAnsi" w:cstheme="minorHAnsi"/>
          <w:lang w:val="en-GB"/>
        </w:rPr>
        <w:t>’</w:t>
      </w:r>
      <w:r w:rsidRPr="008F5D12">
        <w:rPr>
          <w:rFonts w:asciiTheme="minorHAnsi" w:hAnsiTheme="minorHAnsi" w:cstheme="minorHAnsi"/>
          <w:lang w:val="en-GB"/>
        </w:rPr>
        <w:t xml:space="preserve">t like. There is a bit of tension in the air, until a </w:t>
      </w:r>
      <w:r w:rsidR="00693F85" w:rsidRPr="008F5D12">
        <w:rPr>
          <w:rFonts w:asciiTheme="minorHAnsi" w:hAnsiTheme="minorHAnsi" w:cstheme="minorHAnsi"/>
          <w:lang w:val="en-GB"/>
        </w:rPr>
        <w:t>grey-haired</w:t>
      </w:r>
      <w:r w:rsidRPr="008F5D12">
        <w:rPr>
          <w:rFonts w:asciiTheme="minorHAnsi" w:hAnsiTheme="minorHAnsi" w:cstheme="minorHAnsi"/>
          <w:lang w:val="en-GB"/>
        </w:rPr>
        <w:t xml:space="preserve"> man comes over with chickens in a cage, speaking to them, but they don</w:t>
      </w:r>
      <w:r w:rsidR="000F4327" w:rsidRPr="008F5D12">
        <w:rPr>
          <w:rFonts w:asciiTheme="minorHAnsi" w:hAnsiTheme="minorHAnsi" w:cstheme="minorHAnsi"/>
          <w:lang w:val="en-GB"/>
        </w:rPr>
        <w:t>’</w:t>
      </w:r>
      <w:r w:rsidRPr="008F5D12">
        <w:rPr>
          <w:rFonts w:asciiTheme="minorHAnsi" w:hAnsiTheme="minorHAnsi" w:cstheme="minorHAnsi"/>
          <w:lang w:val="en-GB"/>
        </w:rPr>
        <w:t xml:space="preserve">t really understand. Luckily Antoine could </w:t>
      </w:r>
      <w:r w:rsidR="000F4327" w:rsidRPr="008F5D12">
        <w:rPr>
          <w:rFonts w:asciiTheme="minorHAnsi" w:hAnsiTheme="minorHAnsi" w:cstheme="minorHAnsi"/>
          <w:lang w:val="en-GB"/>
        </w:rPr>
        <w:t>translate,</w:t>
      </w:r>
      <w:r w:rsidRPr="008F5D12">
        <w:rPr>
          <w:rFonts w:asciiTheme="minorHAnsi" w:hAnsiTheme="minorHAnsi" w:cstheme="minorHAnsi"/>
          <w:lang w:val="en-GB"/>
        </w:rPr>
        <w:t xml:space="preserve"> and they negotiated some canned food they had for the chickens, however somewhere the translation had been misunderstood and they instead got four eggs. Not wanting to </w:t>
      </w:r>
      <w:r w:rsidR="006F6322" w:rsidRPr="008F5D12">
        <w:rPr>
          <w:rFonts w:asciiTheme="minorHAnsi" w:hAnsiTheme="minorHAnsi" w:cstheme="minorHAnsi"/>
          <w:lang w:val="en-GB"/>
        </w:rPr>
        <w:t xml:space="preserve">make </w:t>
      </w:r>
      <w:r w:rsidRPr="008F5D12">
        <w:rPr>
          <w:rFonts w:asciiTheme="minorHAnsi" w:hAnsiTheme="minorHAnsi" w:cstheme="minorHAnsi"/>
          <w:lang w:val="en-GB"/>
        </w:rPr>
        <w:t>a fu</w:t>
      </w:r>
      <w:r w:rsidR="006F6322" w:rsidRPr="008F5D12">
        <w:rPr>
          <w:rFonts w:asciiTheme="minorHAnsi" w:hAnsiTheme="minorHAnsi" w:cstheme="minorHAnsi"/>
          <w:lang w:val="en-GB"/>
        </w:rPr>
        <w:t>ss</w:t>
      </w:r>
      <w:r w:rsidR="009E0F60" w:rsidRPr="008F5D12">
        <w:rPr>
          <w:rFonts w:asciiTheme="minorHAnsi" w:hAnsiTheme="minorHAnsi" w:cstheme="minorHAnsi"/>
          <w:lang w:val="en-GB"/>
        </w:rPr>
        <w:t xml:space="preserve">, </w:t>
      </w:r>
      <w:r w:rsidRPr="008F5D12">
        <w:rPr>
          <w:rFonts w:asciiTheme="minorHAnsi" w:hAnsiTheme="minorHAnsi" w:cstheme="minorHAnsi"/>
          <w:lang w:val="en-GB"/>
        </w:rPr>
        <w:t xml:space="preserve">they </w:t>
      </w:r>
      <w:r w:rsidR="009E0F60" w:rsidRPr="008F5D12">
        <w:rPr>
          <w:rFonts w:asciiTheme="minorHAnsi" w:hAnsiTheme="minorHAnsi" w:cstheme="minorHAnsi"/>
          <w:lang w:val="en-GB"/>
        </w:rPr>
        <w:t>accepted</w:t>
      </w:r>
      <w:r w:rsidRPr="008F5D12">
        <w:rPr>
          <w:rFonts w:asciiTheme="minorHAnsi" w:hAnsiTheme="minorHAnsi" w:cstheme="minorHAnsi"/>
          <w:lang w:val="en-GB"/>
        </w:rPr>
        <w:t xml:space="preserve"> the eggs, since they h</w:t>
      </w:r>
      <w:r w:rsidR="000F4327" w:rsidRPr="008F5D12">
        <w:rPr>
          <w:rFonts w:asciiTheme="minorHAnsi" w:hAnsiTheme="minorHAnsi" w:cstheme="minorHAnsi"/>
          <w:lang w:val="en-GB"/>
        </w:rPr>
        <w:t>a</w:t>
      </w:r>
      <w:r w:rsidRPr="008F5D12">
        <w:rPr>
          <w:rFonts w:asciiTheme="minorHAnsi" w:hAnsiTheme="minorHAnsi" w:cstheme="minorHAnsi"/>
          <w:lang w:val="en-GB"/>
        </w:rPr>
        <w:t>dn</w:t>
      </w:r>
      <w:r w:rsidR="000F4327" w:rsidRPr="008F5D12">
        <w:rPr>
          <w:rFonts w:asciiTheme="minorHAnsi" w:hAnsiTheme="minorHAnsi" w:cstheme="minorHAnsi"/>
          <w:lang w:val="en-GB"/>
        </w:rPr>
        <w:t>’</w:t>
      </w:r>
      <w:r w:rsidRPr="008F5D12">
        <w:rPr>
          <w:rFonts w:asciiTheme="minorHAnsi" w:hAnsiTheme="minorHAnsi" w:cstheme="minorHAnsi"/>
          <w:lang w:val="en-GB"/>
        </w:rPr>
        <w:t>t had eggs since Spain months ago. They boil</w:t>
      </w:r>
      <w:r w:rsidR="00D70587" w:rsidRPr="008F5D12">
        <w:rPr>
          <w:rFonts w:asciiTheme="minorHAnsi" w:hAnsiTheme="minorHAnsi" w:cstheme="minorHAnsi"/>
          <w:lang w:val="en-GB"/>
        </w:rPr>
        <w:t>ed</w:t>
      </w:r>
      <w:r w:rsidRPr="008F5D12">
        <w:rPr>
          <w:rFonts w:asciiTheme="minorHAnsi" w:hAnsiTheme="minorHAnsi" w:cstheme="minorHAnsi"/>
          <w:lang w:val="en-GB"/>
        </w:rPr>
        <w:t xml:space="preserve"> the eggs after the men had left and every single one of the</w:t>
      </w:r>
      <w:r w:rsidR="0071578D" w:rsidRPr="008F5D12">
        <w:rPr>
          <w:rFonts w:asciiTheme="minorHAnsi" w:hAnsiTheme="minorHAnsi" w:cstheme="minorHAnsi"/>
          <w:lang w:val="en-GB"/>
        </w:rPr>
        <w:t xml:space="preserve"> eggs</w:t>
      </w:r>
      <w:r w:rsidRPr="008F5D12">
        <w:rPr>
          <w:rFonts w:asciiTheme="minorHAnsi" w:hAnsiTheme="minorHAnsi" w:cstheme="minorHAnsi"/>
          <w:lang w:val="en-GB"/>
        </w:rPr>
        <w:t xml:space="preserve"> was </w:t>
      </w:r>
      <w:r w:rsidR="00D70587" w:rsidRPr="008F5D12">
        <w:rPr>
          <w:rFonts w:asciiTheme="minorHAnsi" w:hAnsiTheme="minorHAnsi" w:cstheme="minorHAnsi"/>
          <w:lang w:val="en-GB"/>
        </w:rPr>
        <w:t>rotten</w:t>
      </w:r>
      <w:r w:rsidR="0071578D" w:rsidRPr="008F5D12">
        <w:rPr>
          <w:rFonts w:asciiTheme="minorHAnsi" w:hAnsiTheme="minorHAnsi" w:cstheme="minorHAnsi"/>
          <w:lang w:val="en-GB"/>
        </w:rPr>
        <w:t xml:space="preserve">, </w:t>
      </w:r>
      <w:r w:rsidR="005A0511" w:rsidRPr="008F5D12">
        <w:rPr>
          <w:rFonts w:asciiTheme="minorHAnsi" w:hAnsiTheme="minorHAnsi" w:cstheme="minorHAnsi"/>
          <w:lang w:val="en-GB"/>
        </w:rPr>
        <w:t>black,</w:t>
      </w:r>
      <w:r w:rsidR="0071578D" w:rsidRPr="008F5D12">
        <w:rPr>
          <w:rFonts w:asciiTheme="minorHAnsi" w:hAnsiTheme="minorHAnsi" w:cstheme="minorHAnsi"/>
          <w:lang w:val="en-GB"/>
        </w:rPr>
        <w:t xml:space="preserve"> </w:t>
      </w:r>
      <w:r w:rsidR="00945ACE" w:rsidRPr="008F5D12">
        <w:rPr>
          <w:rFonts w:asciiTheme="minorHAnsi" w:hAnsiTheme="minorHAnsi" w:cstheme="minorHAnsi"/>
          <w:lang w:val="en-GB"/>
        </w:rPr>
        <w:t>and smelled awful</w:t>
      </w:r>
      <w:r w:rsidR="00724C6A" w:rsidRPr="008F5D12">
        <w:rPr>
          <w:rFonts w:asciiTheme="minorHAnsi" w:hAnsiTheme="minorHAnsi" w:cstheme="minorHAnsi"/>
          <w:lang w:val="en-GB"/>
        </w:rPr>
        <w:t xml:space="preserve">, the men </w:t>
      </w:r>
      <w:r w:rsidRPr="008F5D12">
        <w:rPr>
          <w:rFonts w:asciiTheme="minorHAnsi" w:hAnsiTheme="minorHAnsi" w:cstheme="minorHAnsi"/>
          <w:lang w:val="en-GB"/>
        </w:rPr>
        <w:t xml:space="preserve">just had a little laugh about it and </w:t>
      </w:r>
      <w:r w:rsidR="00A42EAE" w:rsidRPr="008F5D12">
        <w:rPr>
          <w:rFonts w:asciiTheme="minorHAnsi" w:hAnsiTheme="minorHAnsi" w:cstheme="minorHAnsi"/>
          <w:color w:val="0070C0"/>
          <w:lang w:val="en-GB"/>
        </w:rPr>
        <w:t>continued</w:t>
      </w:r>
      <w:r w:rsidRPr="008F5D12">
        <w:rPr>
          <w:rFonts w:asciiTheme="minorHAnsi" w:hAnsiTheme="minorHAnsi" w:cstheme="minorHAnsi"/>
          <w:lang w:val="en-GB"/>
        </w:rPr>
        <w:t xml:space="preserve"> on their way.</w:t>
      </w:r>
    </w:p>
    <w:p w14:paraId="1BBA6411" w14:textId="7481A9F5" w:rsidR="2E6F7E69" w:rsidRPr="008F5D12" w:rsidRDefault="2E6F7E69" w:rsidP="2E6F7E69">
      <w:pPr>
        <w:ind w:firstLine="720"/>
        <w:rPr>
          <w:rFonts w:asciiTheme="minorHAnsi" w:hAnsiTheme="minorHAnsi" w:cstheme="minorHAnsi"/>
          <w:lang w:val="en-GB"/>
        </w:rPr>
      </w:pPr>
    </w:p>
    <w:p w14:paraId="6ED749F3" w14:textId="4A2CABC4" w:rsidR="00901835" w:rsidRPr="008F5D12" w:rsidRDefault="006D2CE3" w:rsidP="007C43CF">
      <w:pPr>
        <w:ind w:firstLine="720"/>
        <w:rPr>
          <w:rFonts w:asciiTheme="minorHAnsi" w:hAnsiTheme="minorHAnsi" w:cstheme="minorHAnsi"/>
          <w:lang w:val="en-GB"/>
        </w:rPr>
      </w:pPr>
      <w:r w:rsidRPr="008F5D12">
        <w:rPr>
          <w:rFonts w:asciiTheme="minorHAnsi" w:hAnsiTheme="minorHAnsi" w:cstheme="minorHAnsi"/>
          <w:noProof/>
        </w:rPr>
        <mc:AlternateContent>
          <mc:Choice Requires="wps">
            <w:drawing>
              <wp:anchor distT="0" distB="0" distL="114300" distR="114300" simplePos="0" relativeHeight="251663872" behindDoc="0" locked="0" layoutInCell="1" allowOverlap="1" wp14:anchorId="4ACC0663" wp14:editId="3AD625EE">
                <wp:simplePos x="0" y="0"/>
                <wp:positionH relativeFrom="column">
                  <wp:posOffset>24665</wp:posOffset>
                </wp:positionH>
                <wp:positionV relativeFrom="paragraph">
                  <wp:posOffset>3666423</wp:posOffset>
                </wp:positionV>
                <wp:extent cx="4294505" cy="635"/>
                <wp:effectExtent l="0" t="0" r="0" b="12065"/>
                <wp:wrapTopAndBottom/>
                <wp:docPr id="16" name="Text Box 16"/>
                <wp:cNvGraphicFramePr/>
                <a:graphic xmlns:a="http://schemas.openxmlformats.org/drawingml/2006/main">
                  <a:graphicData uri="http://schemas.microsoft.com/office/word/2010/wordprocessingShape">
                    <wps:wsp>
                      <wps:cNvSpPr txBox="1"/>
                      <wps:spPr>
                        <a:xfrm>
                          <a:off x="0" y="0"/>
                          <a:ext cx="4294505" cy="635"/>
                        </a:xfrm>
                        <a:prstGeom prst="rect">
                          <a:avLst/>
                        </a:prstGeom>
                        <a:solidFill>
                          <a:prstClr val="white"/>
                        </a:solidFill>
                        <a:ln>
                          <a:noFill/>
                        </a:ln>
                      </wps:spPr>
                      <wps:txbx>
                        <w:txbxContent>
                          <w:p w14:paraId="49B3891F" w14:textId="1ECDA50A" w:rsidR="00C65873" w:rsidRPr="00920506" w:rsidRDefault="00920506" w:rsidP="00C65873">
                            <w:pPr>
                              <w:pStyle w:val="Caption"/>
                              <w:rPr>
                                <w:i w:val="0"/>
                                <w:iCs w:val="0"/>
                                <w:noProof/>
                                <w:color w:val="000000" w:themeColor="text1"/>
                                <w:sz w:val="20"/>
                                <w:szCs w:val="20"/>
                                <w:lang w:val="en-GB"/>
                              </w:rPr>
                            </w:pPr>
                            <w:r w:rsidRPr="00920506">
                              <w:rPr>
                                <w:i w:val="0"/>
                                <w:iCs w:val="0"/>
                                <w:color w:val="000000" w:themeColor="text1"/>
                                <w:sz w:val="20"/>
                                <w:szCs w:val="20"/>
                              </w:rPr>
                              <w:t>Image</w:t>
                            </w:r>
                            <w:r w:rsidR="00C65873" w:rsidRPr="00920506">
                              <w:rPr>
                                <w:i w:val="0"/>
                                <w:iCs w:val="0"/>
                                <w:color w:val="000000" w:themeColor="text1"/>
                                <w:sz w:val="20"/>
                                <w:szCs w:val="20"/>
                              </w:rPr>
                              <w:t xml:space="preserve"> </w:t>
                            </w:r>
                            <w:r w:rsidR="00C65873" w:rsidRPr="00920506">
                              <w:rPr>
                                <w:i w:val="0"/>
                                <w:iCs w:val="0"/>
                                <w:color w:val="000000" w:themeColor="text1"/>
                                <w:sz w:val="20"/>
                                <w:szCs w:val="20"/>
                              </w:rPr>
                              <w:fldChar w:fldCharType="begin"/>
                            </w:r>
                            <w:r w:rsidR="00C65873" w:rsidRPr="00920506">
                              <w:rPr>
                                <w:i w:val="0"/>
                                <w:iCs w:val="0"/>
                                <w:color w:val="000000" w:themeColor="text1"/>
                                <w:sz w:val="20"/>
                                <w:szCs w:val="20"/>
                              </w:rPr>
                              <w:instrText xml:space="preserve"> SEQ Figure \* ARABIC </w:instrText>
                            </w:r>
                            <w:r w:rsidR="00C65873" w:rsidRPr="00920506">
                              <w:rPr>
                                <w:i w:val="0"/>
                                <w:iCs w:val="0"/>
                                <w:color w:val="000000" w:themeColor="text1"/>
                                <w:sz w:val="20"/>
                                <w:szCs w:val="20"/>
                              </w:rPr>
                              <w:fldChar w:fldCharType="separate"/>
                            </w:r>
                            <w:r w:rsidR="004F5D71" w:rsidRPr="00920506">
                              <w:rPr>
                                <w:i w:val="0"/>
                                <w:iCs w:val="0"/>
                                <w:noProof/>
                                <w:color w:val="000000" w:themeColor="text1"/>
                                <w:sz w:val="20"/>
                                <w:szCs w:val="20"/>
                              </w:rPr>
                              <w:t>5</w:t>
                            </w:r>
                            <w:r w:rsidR="00C65873" w:rsidRPr="00920506">
                              <w:rPr>
                                <w:i w:val="0"/>
                                <w:iCs w:val="0"/>
                                <w:color w:val="000000" w:themeColor="text1"/>
                                <w:sz w:val="20"/>
                                <w:szCs w:val="20"/>
                              </w:rPr>
                              <w:fldChar w:fldCharType="end"/>
                            </w:r>
                            <w:r w:rsidR="00C65873" w:rsidRPr="00920506">
                              <w:rPr>
                                <w:i w:val="0"/>
                                <w:iCs w:val="0"/>
                                <w:color w:val="000000" w:themeColor="text1"/>
                                <w:sz w:val="20"/>
                                <w:szCs w:val="20"/>
                              </w:rPr>
                              <w:t>:Ubangi River, “Tranquility of the River”,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C0663" id="Text Box 16" o:spid="_x0000_s1030" type="#_x0000_t202" style="position:absolute;left:0;text-align:left;margin-left:1.95pt;margin-top:288.7pt;width:338.1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gSG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6d3NbDz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" stroked="f">
                <v:textbox style="mso-fit-shape-to-text:t" inset="0,0,0,0">
                  <w:txbxContent>
                    <w:p w14:paraId="49B3891F" w14:textId="1ECDA50A" w:rsidR="00C65873" w:rsidRPr="00920506" w:rsidRDefault="00920506" w:rsidP="00C65873">
                      <w:pPr>
                        <w:pStyle w:val="Caption"/>
                        <w:rPr>
                          <w:i w:val="0"/>
                          <w:iCs w:val="0"/>
                          <w:noProof/>
                          <w:color w:val="000000" w:themeColor="text1"/>
                          <w:sz w:val="20"/>
                          <w:szCs w:val="20"/>
                          <w:lang w:val="en-GB"/>
                        </w:rPr>
                      </w:pPr>
                      <w:r w:rsidRPr="00920506">
                        <w:rPr>
                          <w:i w:val="0"/>
                          <w:iCs w:val="0"/>
                          <w:color w:val="000000" w:themeColor="text1"/>
                          <w:sz w:val="20"/>
                          <w:szCs w:val="20"/>
                        </w:rPr>
                        <w:t>Image</w:t>
                      </w:r>
                      <w:r w:rsidR="00C65873" w:rsidRPr="00920506">
                        <w:rPr>
                          <w:i w:val="0"/>
                          <w:iCs w:val="0"/>
                          <w:color w:val="000000" w:themeColor="text1"/>
                          <w:sz w:val="20"/>
                          <w:szCs w:val="20"/>
                        </w:rPr>
                        <w:t xml:space="preserve"> </w:t>
                      </w:r>
                      <w:r w:rsidR="00C65873" w:rsidRPr="00920506">
                        <w:rPr>
                          <w:i w:val="0"/>
                          <w:iCs w:val="0"/>
                          <w:color w:val="000000" w:themeColor="text1"/>
                          <w:sz w:val="20"/>
                          <w:szCs w:val="20"/>
                        </w:rPr>
                        <w:fldChar w:fldCharType="begin"/>
                      </w:r>
                      <w:r w:rsidR="00C65873" w:rsidRPr="00920506">
                        <w:rPr>
                          <w:i w:val="0"/>
                          <w:iCs w:val="0"/>
                          <w:color w:val="000000" w:themeColor="text1"/>
                          <w:sz w:val="20"/>
                          <w:szCs w:val="20"/>
                        </w:rPr>
                        <w:instrText xml:space="preserve"> SEQ Figure \* ARABIC </w:instrText>
                      </w:r>
                      <w:r w:rsidR="00C65873" w:rsidRPr="00920506">
                        <w:rPr>
                          <w:i w:val="0"/>
                          <w:iCs w:val="0"/>
                          <w:color w:val="000000" w:themeColor="text1"/>
                          <w:sz w:val="20"/>
                          <w:szCs w:val="20"/>
                        </w:rPr>
                        <w:fldChar w:fldCharType="separate"/>
                      </w:r>
                      <w:r w:rsidR="004F5D71" w:rsidRPr="00920506">
                        <w:rPr>
                          <w:i w:val="0"/>
                          <w:iCs w:val="0"/>
                          <w:noProof/>
                          <w:color w:val="000000" w:themeColor="text1"/>
                          <w:sz w:val="20"/>
                          <w:szCs w:val="20"/>
                        </w:rPr>
                        <w:t>5</w:t>
                      </w:r>
                      <w:r w:rsidR="00C65873" w:rsidRPr="00920506">
                        <w:rPr>
                          <w:i w:val="0"/>
                          <w:iCs w:val="0"/>
                          <w:color w:val="000000" w:themeColor="text1"/>
                          <w:sz w:val="20"/>
                          <w:szCs w:val="20"/>
                        </w:rPr>
                        <w:fldChar w:fldCharType="end"/>
                      </w:r>
                      <w:r w:rsidR="00C65873" w:rsidRPr="00920506">
                        <w:rPr>
                          <w:i w:val="0"/>
                          <w:iCs w:val="0"/>
                          <w:color w:val="000000" w:themeColor="text1"/>
                          <w:sz w:val="20"/>
                          <w:szCs w:val="20"/>
                        </w:rPr>
                        <w:t>:Ubangi River, “Tranquility of the River”, 2023</w:t>
                      </w:r>
                    </w:p>
                  </w:txbxContent>
                </v:textbox>
                <w10:wrap type="topAndBottom"/>
              </v:shape>
            </w:pict>
          </mc:Fallback>
        </mc:AlternateContent>
      </w:r>
      <w:r w:rsidRPr="008F5D12">
        <w:rPr>
          <w:rFonts w:asciiTheme="minorHAnsi" w:hAnsiTheme="minorHAnsi" w:cstheme="minorHAnsi"/>
          <w:noProof/>
          <w:lang w:val="en-GB"/>
        </w:rPr>
        <w:drawing>
          <wp:anchor distT="0" distB="0" distL="114300" distR="114300" simplePos="0" relativeHeight="251638272" behindDoc="0" locked="0" layoutInCell="1" allowOverlap="1" wp14:anchorId="241010BD" wp14:editId="3A52815E">
            <wp:simplePos x="0" y="0"/>
            <wp:positionH relativeFrom="column">
              <wp:posOffset>21757</wp:posOffset>
            </wp:positionH>
            <wp:positionV relativeFrom="paragraph">
              <wp:posOffset>201295</wp:posOffset>
            </wp:positionV>
            <wp:extent cx="5570855" cy="3464560"/>
            <wp:effectExtent l="0" t="0" r="4445" b="2540"/>
            <wp:wrapTopAndBottom/>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0855" cy="3464560"/>
                    </a:xfrm>
                    <a:prstGeom prst="rect">
                      <a:avLst/>
                    </a:prstGeom>
                  </pic:spPr>
                </pic:pic>
              </a:graphicData>
            </a:graphic>
            <wp14:sizeRelH relativeFrom="margin">
              <wp14:pctWidth>0</wp14:pctWidth>
            </wp14:sizeRelH>
            <wp14:sizeRelV relativeFrom="margin">
              <wp14:pctHeight>0</wp14:pctHeight>
            </wp14:sizeRelV>
          </wp:anchor>
        </w:drawing>
      </w:r>
    </w:p>
    <w:p w14:paraId="0459A099" w14:textId="77777777" w:rsidR="00901835" w:rsidRPr="008F5D12" w:rsidRDefault="00901835" w:rsidP="00901835">
      <w:pPr>
        <w:rPr>
          <w:rFonts w:asciiTheme="minorHAnsi" w:hAnsiTheme="minorHAnsi" w:cstheme="minorHAnsi"/>
          <w:sz w:val="20"/>
          <w:szCs w:val="20"/>
          <w:lang w:val="en-GB"/>
        </w:rPr>
      </w:pPr>
    </w:p>
    <w:p w14:paraId="5DF92F25" w14:textId="42B9024C" w:rsidR="007C43CF" w:rsidRPr="008F5D12" w:rsidRDefault="007C43CF" w:rsidP="00901835">
      <w:pPr>
        <w:ind w:firstLine="720"/>
        <w:rPr>
          <w:rFonts w:asciiTheme="minorHAnsi" w:hAnsiTheme="minorHAnsi" w:cstheme="minorHAnsi"/>
          <w:lang w:val="en-GB"/>
        </w:rPr>
      </w:pPr>
      <w:r w:rsidRPr="008F5D12">
        <w:rPr>
          <w:rFonts w:asciiTheme="minorHAnsi" w:hAnsiTheme="minorHAnsi" w:cstheme="minorHAnsi"/>
          <w:lang w:val="en-GB"/>
        </w:rPr>
        <w:lastRenderedPageBreak/>
        <w:t xml:space="preserve">Continuing down the river they stop in </w:t>
      </w:r>
      <w:proofErr w:type="spellStart"/>
      <w:r w:rsidRPr="008F5D12">
        <w:rPr>
          <w:rFonts w:asciiTheme="minorHAnsi" w:hAnsiTheme="minorHAnsi" w:cstheme="minorHAnsi"/>
          <w:lang w:val="en-GB"/>
        </w:rPr>
        <w:t>Lebenge</w:t>
      </w:r>
      <w:proofErr w:type="spellEnd"/>
      <w:r w:rsidRPr="008F5D12">
        <w:rPr>
          <w:rFonts w:asciiTheme="minorHAnsi" w:hAnsiTheme="minorHAnsi" w:cstheme="minorHAnsi"/>
          <w:lang w:val="en-GB"/>
        </w:rPr>
        <w:t xml:space="preserve"> to drop off Antoine and for a doctor’s visit, because Guðmundur had gotten an intense headache and lost his hearing on his right ear. After a few hours at the hospital and a penicillin syringe later</w:t>
      </w:r>
      <w:r w:rsidR="00C5054D" w:rsidRPr="008F5D12">
        <w:rPr>
          <w:rFonts w:asciiTheme="minorHAnsi" w:hAnsiTheme="minorHAnsi" w:cstheme="minorHAnsi"/>
          <w:lang w:val="en-GB"/>
        </w:rPr>
        <w:t>,</w:t>
      </w:r>
      <w:r w:rsidRPr="008F5D12">
        <w:rPr>
          <w:rFonts w:asciiTheme="minorHAnsi" w:hAnsiTheme="minorHAnsi" w:cstheme="minorHAnsi"/>
          <w:lang w:val="en-GB"/>
        </w:rPr>
        <w:t xml:space="preserve"> they left to go on their boat, but </w:t>
      </w:r>
      <w:r w:rsidR="00C5054D" w:rsidRPr="008F5D12">
        <w:rPr>
          <w:rFonts w:asciiTheme="minorHAnsi" w:hAnsiTheme="minorHAnsi" w:cstheme="minorHAnsi"/>
          <w:lang w:val="en-GB"/>
        </w:rPr>
        <w:t xml:space="preserve">the boats had been </w:t>
      </w:r>
      <w:r w:rsidR="001F37AB" w:rsidRPr="008F5D12">
        <w:rPr>
          <w:rFonts w:asciiTheme="minorHAnsi" w:hAnsiTheme="minorHAnsi" w:cstheme="minorHAnsi"/>
          <w:lang w:val="en-GB"/>
        </w:rPr>
        <w:t>destroyed, and there was no way to repair them.</w:t>
      </w:r>
      <w:r w:rsidRPr="008F5D12">
        <w:rPr>
          <w:rFonts w:asciiTheme="minorHAnsi" w:hAnsiTheme="minorHAnsi" w:cstheme="minorHAnsi"/>
          <w:lang w:val="en-GB"/>
        </w:rPr>
        <w:t xml:space="preserve"> Th</w:t>
      </w:r>
      <w:r w:rsidR="002A4AA5" w:rsidRPr="008F5D12">
        <w:rPr>
          <w:rFonts w:asciiTheme="minorHAnsi" w:hAnsiTheme="minorHAnsi" w:cstheme="minorHAnsi"/>
          <w:lang w:val="en-GB"/>
        </w:rPr>
        <w:t>e men were</w:t>
      </w:r>
      <w:r w:rsidRPr="008F5D12">
        <w:rPr>
          <w:rFonts w:asciiTheme="minorHAnsi" w:hAnsiTheme="minorHAnsi" w:cstheme="minorHAnsi"/>
          <w:lang w:val="en-GB"/>
        </w:rPr>
        <w:t xml:space="preserve"> stranded there for three days, but thankfully</w:t>
      </w:r>
      <w:r w:rsidR="002A4AA5" w:rsidRPr="008F5D12">
        <w:rPr>
          <w:rFonts w:asciiTheme="minorHAnsi" w:hAnsiTheme="minorHAnsi" w:cstheme="minorHAnsi"/>
          <w:lang w:val="en-GB"/>
        </w:rPr>
        <w:t xml:space="preserve"> </w:t>
      </w:r>
      <w:r w:rsidRPr="008F5D12">
        <w:rPr>
          <w:rFonts w:asciiTheme="minorHAnsi" w:hAnsiTheme="minorHAnsi" w:cstheme="minorHAnsi"/>
          <w:lang w:val="en-GB"/>
        </w:rPr>
        <w:t>were able to take a ferry to Angol</w:t>
      </w:r>
      <w:r w:rsidR="00733D0F" w:rsidRPr="008F5D12">
        <w:rPr>
          <w:rFonts w:asciiTheme="minorHAnsi" w:hAnsiTheme="minorHAnsi" w:cstheme="minorHAnsi"/>
          <w:lang w:val="en-GB"/>
        </w:rPr>
        <w:t>a,</w:t>
      </w:r>
      <w:r w:rsidRPr="008F5D12">
        <w:rPr>
          <w:rFonts w:asciiTheme="minorHAnsi" w:hAnsiTheme="minorHAnsi" w:cstheme="minorHAnsi"/>
          <w:lang w:val="en-GB"/>
        </w:rPr>
        <w:t xml:space="preserve"> which sadly became their last stop on the trip. </w:t>
      </w:r>
      <w:r w:rsidRPr="008F5D12">
        <w:rPr>
          <w:rFonts w:asciiTheme="minorHAnsi" w:eastAsiaTheme="majorEastAsia" w:hAnsiTheme="minorHAnsi" w:cstheme="minorHAnsi"/>
          <w:spacing w:val="-10"/>
          <w:kern w:val="28"/>
          <w:lang w:val="en-GB"/>
        </w:rPr>
        <w:t>The journey took them eight months, from January to September. They</w:t>
      </w:r>
      <w:r w:rsidR="00733D0F"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 xml:space="preserve">likely would have travelled further, but Guðmundur received news that his father </w:t>
      </w:r>
      <w:proofErr w:type="spellStart"/>
      <w:r w:rsidRPr="008F5D12">
        <w:rPr>
          <w:rFonts w:asciiTheme="minorHAnsi" w:eastAsiaTheme="majorEastAsia" w:hAnsiTheme="minorHAnsi" w:cstheme="minorHAnsi"/>
          <w:spacing w:val="-10"/>
          <w:kern w:val="28"/>
          <w:lang w:val="en-GB"/>
        </w:rPr>
        <w:t>Skúli</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Thoroddsen</w:t>
      </w:r>
      <w:proofErr w:type="spellEnd"/>
      <w:r w:rsidRPr="008F5D12">
        <w:rPr>
          <w:rFonts w:asciiTheme="minorHAnsi" w:eastAsiaTheme="majorEastAsia" w:hAnsiTheme="minorHAnsi" w:cstheme="minorHAnsi"/>
          <w:spacing w:val="-10"/>
          <w:kern w:val="28"/>
          <w:lang w:val="en-GB"/>
        </w:rPr>
        <w:t xml:space="preserve"> had passed away on August 23</w:t>
      </w:r>
      <w:r w:rsidRPr="008F5D12">
        <w:rPr>
          <w:rFonts w:asciiTheme="minorHAnsi" w:eastAsiaTheme="majorEastAsia" w:hAnsiTheme="minorHAnsi" w:cstheme="minorHAnsi"/>
          <w:spacing w:val="-10"/>
          <w:kern w:val="28"/>
          <w:vertAlign w:val="superscript"/>
          <w:lang w:val="en-GB"/>
        </w:rPr>
        <w:t>rd</w:t>
      </w:r>
      <w:r w:rsidR="00733D0F"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so they packed up in Angola and made their way home.</w:t>
      </w:r>
    </w:p>
    <w:p w14:paraId="3B929940" w14:textId="77777777" w:rsidR="007C43CF" w:rsidRPr="008F5D12" w:rsidRDefault="007C43CF" w:rsidP="007C43CF">
      <w:pPr>
        <w:rPr>
          <w:rFonts w:asciiTheme="minorHAnsi" w:eastAsiaTheme="majorEastAsia" w:hAnsiTheme="minorHAnsi" w:cstheme="minorHAnsi"/>
          <w:spacing w:val="-10"/>
          <w:kern w:val="28"/>
          <w:lang w:val="en-GB"/>
        </w:rPr>
      </w:pPr>
    </w:p>
    <w:p w14:paraId="020DFAEE" w14:textId="21625A0B"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I had heard about the trip to Africa, but never in this detail. While I listened to the audio </w:t>
      </w:r>
      <w:r w:rsidR="00DC66FF" w:rsidRPr="008F5D12">
        <w:rPr>
          <w:rFonts w:asciiTheme="minorHAnsi" w:eastAsiaTheme="majorEastAsia" w:hAnsiTheme="minorHAnsi" w:cstheme="minorHAnsi"/>
          <w:spacing w:val="-10"/>
          <w:kern w:val="28"/>
          <w:lang w:val="en-GB"/>
        </w:rPr>
        <w:t>recordings,</w:t>
      </w:r>
      <w:r w:rsidRPr="008F5D12">
        <w:rPr>
          <w:rFonts w:asciiTheme="minorHAnsi" w:eastAsiaTheme="majorEastAsia" w:hAnsiTheme="minorHAnsi" w:cstheme="minorHAnsi"/>
          <w:spacing w:val="-10"/>
          <w:kern w:val="28"/>
          <w:lang w:val="en-GB"/>
        </w:rPr>
        <w:t xml:space="preserve"> I explored Africa on Google Maps and pinpointed the roads, villages, </w:t>
      </w:r>
      <w:r w:rsidR="00D845DC" w:rsidRPr="008F5D12">
        <w:rPr>
          <w:rFonts w:asciiTheme="minorHAnsi" w:eastAsiaTheme="majorEastAsia" w:hAnsiTheme="minorHAnsi" w:cstheme="minorHAnsi"/>
          <w:spacing w:val="-10"/>
          <w:kern w:val="28"/>
          <w:lang w:val="en-GB"/>
        </w:rPr>
        <w:t>towns,</w:t>
      </w:r>
      <w:r w:rsidRPr="008F5D12">
        <w:rPr>
          <w:rFonts w:asciiTheme="minorHAnsi" w:eastAsiaTheme="majorEastAsia" w:hAnsiTheme="minorHAnsi" w:cstheme="minorHAnsi"/>
          <w:spacing w:val="-10"/>
          <w:kern w:val="28"/>
          <w:lang w:val="en-GB"/>
        </w:rPr>
        <w:t xml:space="preserve"> and cities he stopped in and passed by. It felt as if I was there with him, feeling the excitement, the struggles, and to hear his voice telling it all was something I never thought was possible. Their journey in Africa would stay on their minds for the </w:t>
      </w:r>
      <w:r w:rsidRPr="008F5D12">
        <w:rPr>
          <w:rFonts w:asciiTheme="minorHAnsi" w:eastAsiaTheme="majorEastAsia" w:hAnsiTheme="minorHAnsi" w:cstheme="minorHAnsi"/>
          <w:color w:val="0070C0"/>
          <w:spacing w:val="-10"/>
          <w:kern w:val="28"/>
          <w:lang w:val="en-GB"/>
        </w:rPr>
        <w:t>years</w:t>
      </w:r>
      <w:r w:rsidR="00A42EAE" w:rsidRPr="008F5D12">
        <w:rPr>
          <w:rFonts w:asciiTheme="minorHAnsi" w:eastAsiaTheme="majorEastAsia" w:hAnsiTheme="minorHAnsi" w:cstheme="minorHAnsi"/>
          <w:color w:val="0070C0"/>
          <w:spacing w:val="-10"/>
          <w:kern w:val="28"/>
          <w:lang w:val="en-GB"/>
        </w:rPr>
        <w:t xml:space="preserve"> to come</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The thoughts kept on pushing them further towards their dreams of building their own sailboats</w:t>
      </w:r>
      <w:r w:rsidR="00E76CF0" w:rsidRPr="008F5D12">
        <w:rPr>
          <w:rFonts w:asciiTheme="minorHAnsi" w:eastAsiaTheme="majorEastAsia" w:hAnsiTheme="minorHAnsi" w:cstheme="minorHAnsi"/>
          <w:spacing w:val="-10"/>
          <w:kern w:val="28"/>
          <w:lang w:val="en-GB"/>
        </w:rPr>
        <w:t>, a</w:t>
      </w:r>
      <w:r w:rsidRPr="008F5D12">
        <w:rPr>
          <w:rFonts w:asciiTheme="minorHAnsi" w:eastAsiaTheme="majorEastAsia" w:hAnsiTheme="minorHAnsi" w:cstheme="minorHAnsi"/>
          <w:spacing w:val="-10"/>
          <w:kern w:val="28"/>
          <w:lang w:val="en-GB"/>
        </w:rPr>
        <w:t xml:space="preserve"> dream they pursue</w:t>
      </w:r>
      <w:r w:rsidR="00384B80" w:rsidRPr="008F5D12">
        <w:rPr>
          <w:rFonts w:asciiTheme="minorHAnsi" w:eastAsiaTheme="majorEastAsia" w:hAnsiTheme="minorHAnsi" w:cstheme="minorHAnsi"/>
          <w:spacing w:val="-10"/>
          <w:kern w:val="28"/>
          <w:lang w:val="en-GB"/>
        </w:rPr>
        <w:t xml:space="preserve">d </w:t>
      </w:r>
      <w:r w:rsidRPr="008F5D12">
        <w:rPr>
          <w:rFonts w:asciiTheme="minorHAnsi" w:eastAsiaTheme="majorEastAsia" w:hAnsiTheme="minorHAnsi" w:cstheme="minorHAnsi"/>
          <w:spacing w:val="-10"/>
          <w:kern w:val="28"/>
          <w:lang w:val="en-GB"/>
        </w:rPr>
        <w:t>in Copenhagen, Denmark</w:t>
      </w:r>
      <w:r w:rsidR="00384B80" w:rsidRPr="008F5D12">
        <w:rPr>
          <w:rFonts w:asciiTheme="minorHAnsi" w:eastAsiaTheme="majorEastAsia" w:hAnsiTheme="minorHAnsi" w:cstheme="minorHAnsi"/>
          <w:spacing w:val="-10"/>
          <w:kern w:val="28"/>
          <w:lang w:val="en-GB"/>
        </w:rPr>
        <w:t xml:space="preserve"> </w:t>
      </w:r>
      <w:r w:rsidR="006C126F" w:rsidRPr="008F5D12">
        <w:rPr>
          <w:rFonts w:asciiTheme="minorHAnsi" w:eastAsiaTheme="majorEastAsia" w:hAnsiTheme="minorHAnsi" w:cstheme="minorHAnsi"/>
          <w:spacing w:val="-10"/>
          <w:kern w:val="28"/>
          <w:lang w:val="en-GB"/>
        </w:rPr>
        <w:t xml:space="preserve">in </w:t>
      </w:r>
      <w:r w:rsidR="00384B80" w:rsidRPr="008F5D12">
        <w:rPr>
          <w:rFonts w:asciiTheme="minorHAnsi" w:eastAsiaTheme="majorEastAsia" w:hAnsiTheme="minorHAnsi" w:cstheme="minorHAnsi"/>
          <w:spacing w:val="-10"/>
          <w:kern w:val="28"/>
          <w:lang w:val="en-GB"/>
        </w:rPr>
        <w:t>1980</w:t>
      </w:r>
      <w:r w:rsidRPr="008F5D12">
        <w:rPr>
          <w:rFonts w:asciiTheme="minorHAnsi" w:eastAsiaTheme="majorEastAsia" w:hAnsiTheme="minorHAnsi" w:cstheme="minorHAnsi"/>
          <w:spacing w:val="-10"/>
          <w:kern w:val="28"/>
          <w:lang w:val="en-GB"/>
        </w:rPr>
        <w:t>.</w:t>
      </w:r>
    </w:p>
    <w:p w14:paraId="6AF243BE" w14:textId="77777777" w:rsidR="00F1011C" w:rsidRPr="008F5D12" w:rsidRDefault="00F1011C" w:rsidP="007C43CF">
      <w:pPr>
        <w:ind w:firstLine="720"/>
        <w:rPr>
          <w:rFonts w:asciiTheme="minorHAnsi" w:eastAsiaTheme="majorEastAsia" w:hAnsiTheme="minorHAnsi" w:cstheme="minorHAnsi"/>
          <w:spacing w:val="-10"/>
          <w:kern w:val="28"/>
          <w:lang w:val="en-GB"/>
        </w:rPr>
      </w:pPr>
    </w:p>
    <w:p w14:paraId="7A8F78C8" w14:textId="77777777" w:rsidR="00260409" w:rsidRDefault="00260409" w:rsidP="007C43CF">
      <w:pPr>
        <w:rPr>
          <w:rFonts w:asciiTheme="minorHAnsi" w:eastAsiaTheme="majorEastAsia" w:hAnsiTheme="minorHAnsi" w:cstheme="minorHAnsi"/>
          <w:b/>
          <w:bCs/>
          <w:spacing w:val="-10"/>
          <w:kern w:val="28"/>
          <w:sz w:val="28"/>
          <w:szCs w:val="28"/>
          <w:lang w:val="en-GB"/>
        </w:rPr>
      </w:pPr>
    </w:p>
    <w:p w14:paraId="59CD8C9D" w14:textId="03BCBC46" w:rsidR="00B1563F" w:rsidRPr="008F5D12" w:rsidRDefault="007C43CF" w:rsidP="007C43CF">
      <w:pPr>
        <w:rPr>
          <w:rFonts w:asciiTheme="minorHAnsi" w:eastAsiaTheme="majorEastAsia" w:hAnsiTheme="minorHAnsi" w:cstheme="minorHAnsi"/>
          <w:b/>
          <w:bCs/>
          <w:spacing w:val="-10"/>
          <w:kern w:val="28"/>
          <w:sz w:val="28"/>
          <w:szCs w:val="28"/>
          <w:lang w:val="en-GB"/>
        </w:rPr>
      </w:pPr>
      <w:r w:rsidRPr="008F5D12">
        <w:rPr>
          <w:rFonts w:asciiTheme="minorHAnsi" w:eastAsiaTheme="majorEastAsia" w:hAnsiTheme="minorHAnsi" w:cstheme="minorHAnsi"/>
          <w:b/>
          <w:bCs/>
          <w:spacing w:val="-10"/>
          <w:kern w:val="28"/>
          <w:sz w:val="28"/>
          <w:szCs w:val="28"/>
          <w:lang w:val="en-GB"/>
        </w:rPr>
        <w:t>3. Drífa, the sailboat</w:t>
      </w:r>
    </w:p>
    <w:p w14:paraId="6623E862" w14:textId="244B1C3A" w:rsidR="00B1563F" w:rsidRPr="008F5D12" w:rsidRDefault="00B1563F" w:rsidP="00B1563F">
      <w:pPr>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 the engagement with sailing of most sailors as well as small, amateur and, sometimes, semi-professional boat builders is no longer a practical matter, one focused on efficient production and work, but a leisure activity focused on pleasure.”</w:t>
      </w:r>
      <w:r w:rsidR="00D44267" w:rsidRPr="008F5D12">
        <w:rPr>
          <w:rStyle w:val="FootnoteReference"/>
          <w:rFonts w:asciiTheme="minorHAnsi" w:eastAsiaTheme="majorEastAsia" w:hAnsiTheme="minorHAnsi" w:cstheme="minorHAnsi"/>
          <w:color w:val="000000" w:themeColor="text1"/>
          <w:spacing w:val="-10"/>
          <w:kern w:val="28"/>
          <w:lang w:val="en-GB"/>
        </w:rPr>
        <w:footnoteReference w:id="5"/>
      </w:r>
    </w:p>
    <w:p w14:paraId="7A428CE3" w14:textId="77777777" w:rsidR="00B1563F" w:rsidRPr="008F5D12" w:rsidRDefault="00B1563F" w:rsidP="007C43CF">
      <w:pPr>
        <w:rPr>
          <w:rFonts w:asciiTheme="minorHAnsi" w:eastAsiaTheme="majorEastAsia" w:hAnsiTheme="minorHAnsi" w:cstheme="minorHAnsi"/>
          <w:b/>
          <w:bCs/>
          <w:spacing w:val="-10"/>
          <w:kern w:val="28"/>
          <w:sz w:val="28"/>
          <w:szCs w:val="28"/>
          <w:lang w:val="en-GB"/>
        </w:rPr>
      </w:pPr>
    </w:p>
    <w:p w14:paraId="02BFBAEB" w14:textId="3021BF6E"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Drífa had many friends, </w:t>
      </w:r>
      <w:r w:rsidR="00BF101C" w:rsidRPr="008F5D12">
        <w:rPr>
          <w:rFonts w:asciiTheme="minorHAnsi" w:hAnsiTheme="minorHAnsi" w:cstheme="minorHAnsi"/>
          <w:lang w:val="en-GB"/>
        </w:rPr>
        <w:t>visitors,</w:t>
      </w:r>
      <w:r w:rsidRPr="008F5D12">
        <w:rPr>
          <w:rFonts w:asciiTheme="minorHAnsi" w:hAnsiTheme="minorHAnsi" w:cstheme="minorHAnsi"/>
          <w:lang w:val="en-GB"/>
        </w:rPr>
        <w:t xml:space="preserve"> and acquaintances. She would often invite them to sail the </w:t>
      </w:r>
    </w:p>
    <w:p w14:paraId="107286AA" w14:textId="77777777"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Northern Sea and the Atlantic Ocean for long distances and for short. The boat had a dark </w:t>
      </w:r>
    </w:p>
    <w:p w14:paraId="14A4F191" w14:textId="48B80226"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navy bottom, 10 meters long with a single sail, with</w:t>
      </w:r>
      <w:r w:rsidR="00BF18F2" w:rsidRPr="008F5D12">
        <w:rPr>
          <w:rFonts w:asciiTheme="minorHAnsi" w:hAnsiTheme="minorHAnsi" w:cstheme="minorHAnsi"/>
          <w:lang w:val="en-GB"/>
        </w:rPr>
        <w:t xml:space="preserve"> </w:t>
      </w:r>
      <w:r w:rsidRPr="008F5D12">
        <w:rPr>
          <w:rFonts w:asciiTheme="minorHAnsi" w:hAnsiTheme="minorHAnsi" w:cstheme="minorHAnsi"/>
          <w:lang w:val="en-GB"/>
        </w:rPr>
        <w:t>wooden interior</w:t>
      </w:r>
      <w:r w:rsidR="00BF18F2" w:rsidRPr="008F5D12">
        <w:rPr>
          <w:rFonts w:asciiTheme="minorHAnsi" w:hAnsiTheme="minorHAnsi" w:cstheme="minorHAnsi"/>
          <w:lang w:val="en-GB"/>
        </w:rPr>
        <w:t>s</w:t>
      </w:r>
      <w:r w:rsidRPr="008F5D12">
        <w:rPr>
          <w:rFonts w:asciiTheme="minorHAnsi" w:hAnsiTheme="minorHAnsi" w:cstheme="minorHAnsi"/>
          <w:lang w:val="en-GB"/>
        </w:rPr>
        <w:t xml:space="preserve">, a sink, bathroom, </w:t>
      </w:r>
    </w:p>
    <w:p w14:paraId="16D40EEF" w14:textId="77777777"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leather seats, and a bed. I had only </w:t>
      </w:r>
      <w:r w:rsidRPr="008F5D12">
        <w:rPr>
          <w:rFonts w:asciiTheme="minorHAnsi" w:hAnsiTheme="minorHAnsi" w:cstheme="minorHAnsi"/>
          <w:i/>
          <w:lang w:val="en-GB"/>
        </w:rPr>
        <w:t>heard</w:t>
      </w:r>
      <w:r w:rsidRPr="008F5D12">
        <w:rPr>
          <w:rFonts w:asciiTheme="minorHAnsi" w:hAnsiTheme="minorHAnsi" w:cstheme="minorHAnsi"/>
          <w:lang w:val="en-GB"/>
        </w:rPr>
        <w:t xml:space="preserve"> about Drífa before. To my memory, I had never </w:t>
      </w:r>
    </w:p>
    <w:p w14:paraId="604DB6B2" w14:textId="77777777"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seen photos of the boat. During the start of my journey, I had been searching for any kind of </w:t>
      </w:r>
    </w:p>
    <w:p w14:paraId="2066BCA2" w14:textId="77777777"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photographs related to my father’s adventures in the basement of my childhood home without </w:t>
      </w:r>
    </w:p>
    <w:p w14:paraId="205F50E5" w14:textId="1794C7CF"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any luck. Just before I leave the basement empty handed and disappointed a tiny accidental </w:t>
      </w:r>
    </w:p>
    <w:p w14:paraId="03AF23F5" w14:textId="19535049" w:rsidR="007C43CF" w:rsidRPr="008F5D12" w:rsidRDefault="007C43CF" w:rsidP="007C43CF">
      <w:pPr>
        <w:ind w:left="720" w:hanging="720"/>
        <w:rPr>
          <w:rFonts w:asciiTheme="minorHAnsi" w:hAnsiTheme="minorHAnsi" w:cstheme="minorHAnsi"/>
          <w:lang w:val="en-GB"/>
        </w:rPr>
      </w:pPr>
      <w:r w:rsidRPr="008F5D12">
        <w:rPr>
          <w:rFonts w:asciiTheme="minorHAnsi" w:hAnsiTheme="minorHAnsi" w:cstheme="minorHAnsi"/>
          <w:lang w:val="en-GB"/>
        </w:rPr>
        <w:t xml:space="preserve">nudge of my shoe pushes a box into view. A box filled with photos of Drífa, my father, his </w:t>
      </w:r>
    </w:p>
    <w:p w14:paraId="55239F00" w14:textId="78EA53BC" w:rsidR="00BF101C" w:rsidRPr="008F5D12" w:rsidRDefault="007C43CF" w:rsidP="00BF101C">
      <w:pPr>
        <w:ind w:left="720" w:hanging="720"/>
        <w:rPr>
          <w:rFonts w:asciiTheme="minorHAnsi" w:hAnsiTheme="minorHAnsi" w:cstheme="minorHAnsi"/>
          <w:lang w:val="en-GB"/>
        </w:rPr>
      </w:pPr>
      <w:r w:rsidRPr="008F5D12">
        <w:rPr>
          <w:rFonts w:asciiTheme="minorHAnsi" w:hAnsiTheme="minorHAnsi" w:cstheme="minorHAnsi"/>
          <w:lang w:val="en-GB"/>
        </w:rPr>
        <w:t xml:space="preserve">friends, </w:t>
      </w:r>
      <w:r w:rsidR="00BF101C" w:rsidRPr="008F5D12">
        <w:rPr>
          <w:rFonts w:asciiTheme="minorHAnsi" w:hAnsiTheme="minorHAnsi" w:cstheme="minorHAnsi"/>
          <w:lang w:val="en-GB"/>
        </w:rPr>
        <w:t>family,</w:t>
      </w:r>
      <w:r w:rsidRPr="008F5D12">
        <w:rPr>
          <w:rFonts w:asciiTheme="minorHAnsi" w:hAnsiTheme="minorHAnsi" w:cstheme="minorHAnsi"/>
          <w:lang w:val="en-GB"/>
        </w:rPr>
        <w:t xml:space="preserve"> and everything I was looking for. It was as if someone had guided me </w:t>
      </w:r>
    </w:p>
    <w:p w14:paraId="498AB395" w14:textId="15DB07B9" w:rsidR="00BF101C" w:rsidRPr="008F5D12" w:rsidRDefault="007C43CF" w:rsidP="00BF101C">
      <w:pPr>
        <w:ind w:left="720" w:hanging="720"/>
        <w:rPr>
          <w:rFonts w:asciiTheme="minorHAnsi" w:hAnsiTheme="minorHAnsi" w:cstheme="minorHAnsi"/>
          <w:lang w:val="en-GB"/>
        </w:rPr>
      </w:pPr>
      <w:r w:rsidRPr="008F5D12">
        <w:rPr>
          <w:rFonts w:asciiTheme="minorHAnsi" w:hAnsiTheme="minorHAnsi" w:cstheme="minorHAnsi"/>
          <w:lang w:val="en-GB"/>
        </w:rPr>
        <w:t xml:space="preserve">towards the box. I open it and begin to shift through 20-30 packets of Kodak films and </w:t>
      </w:r>
    </w:p>
    <w:p w14:paraId="2D979509" w14:textId="7620A7C4" w:rsidR="00BF101C" w:rsidRPr="008F5D12" w:rsidRDefault="007C43CF" w:rsidP="00BF101C">
      <w:pPr>
        <w:ind w:left="720" w:hanging="720"/>
        <w:rPr>
          <w:rFonts w:asciiTheme="minorHAnsi" w:hAnsiTheme="minorHAnsi" w:cstheme="minorHAnsi"/>
          <w:lang w:val="en-GB"/>
        </w:rPr>
      </w:pPr>
      <w:r w:rsidRPr="008F5D12">
        <w:rPr>
          <w:rFonts w:asciiTheme="minorHAnsi" w:hAnsiTheme="minorHAnsi" w:cstheme="minorHAnsi"/>
          <w:lang w:val="en-GB"/>
        </w:rPr>
        <w:t>pictures, dating back to the year 1980 up until 199</w:t>
      </w:r>
      <w:r w:rsidR="00592377" w:rsidRPr="008F5D12">
        <w:rPr>
          <w:rFonts w:asciiTheme="minorHAnsi" w:hAnsiTheme="minorHAnsi" w:cstheme="minorHAnsi"/>
          <w:lang w:val="en-GB"/>
        </w:rPr>
        <w:t>5</w:t>
      </w:r>
      <w:r w:rsidRPr="008F5D12">
        <w:rPr>
          <w:rFonts w:asciiTheme="minorHAnsi" w:hAnsiTheme="minorHAnsi" w:cstheme="minorHAnsi"/>
          <w:lang w:val="en-GB"/>
        </w:rPr>
        <w:t xml:space="preserve">. I weave together the story of the creation </w:t>
      </w:r>
    </w:p>
    <w:p w14:paraId="4EA37A73" w14:textId="13FE6D53" w:rsidR="007C43CF" w:rsidRPr="008F5D12" w:rsidRDefault="007C43CF" w:rsidP="00F119D7">
      <w:pPr>
        <w:rPr>
          <w:rFonts w:asciiTheme="minorHAnsi" w:hAnsiTheme="minorHAnsi" w:cstheme="minorHAnsi"/>
          <w:lang w:val="en-GB"/>
        </w:rPr>
      </w:pPr>
      <w:r w:rsidRPr="008F5D12">
        <w:rPr>
          <w:rFonts w:asciiTheme="minorHAnsi" w:hAnsiTheme="minorHAnsi" w:cstheme="minorHAnsi"/>
          <w:lang w:val="en-GB"/>
        </w:rPr>
        <w:t>of Drífa and her travels with my father and his friends.</w:t>
      </w:r>
    </w:p>
    <w:p w14:paraId="1E1B42B3" w14:textId="0FBD1A3E" w:rsidR="00F1011C" w:rsidRPr="008F5D12" w:rsidRDefault="00F1011C" w:rsidP="00F1011C">
      <w:pPr>
        <w:rPr>
          <w:rFonts w:asciiTheme="minorHAnsi" w:eastAsiaTheme="majorEastAsia" w:hAnsiTheme="minorHAnsi" w:cstheme="minorHAnsi"/>
          <w:spacing w:val="-10"/>
          <w:kern w:val="28"/>
          <w:sz w:val="20"/>
          <w:szCs w:val="20"/>
          <w:lang w:val="en-GB"/>
        </w:rPr>
      </w:pPr>
      <w:r w:rsidRPr="008F5D12">
        <w:rPr>
          <w:rFonts w:asciiTheme="minorHAnsi" w:hAnsiTheme="minorHAnsi" w:cstheme="minorHAnsi"/>
          <w:noProof/>
        </w:rPr>
        <w:lastRenderedPageBreak/>
        <mc:AlternateContent>
          <mc:Choice Requires="wps">
            <w:drawing>
              <wp:anchor distT="0" distB="0" distL="114300" distR="114300" simplePos="0" relativeHeight="251664896" behindDoc="0" locked="0" layoutInCell="1" allowOverlap="1" wp14:anchorId="768A8A31" wp14:editId="0D2D9D11">
                <wp:simplePos x="0" y="0"/>
                <wp:positionH relativeFrom="column">
                  <wp:posOffset>930910</wp:posOffset>
                </wp:positionH>
                <wp:positionV relativeFrom="paragraph">
                  <wp:posOffset>5133975</wp:posOffset>
                </wp:positionV>
                <wp:extent cx="3874770" cy="635"/>
                <wp:effectExtent l="0" t="0" r="0" b="12065"/>
                <wp:wrapTopAndBottom/>
                <wp:docPr id="18" name="Text Box 18"/>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3B9275C" w14:textId="60F75CC6" w:rsidR="00F1011C" w:rsidRPr="006D2CE3" w:rsidRDefault="006D2CE3" w:rsidP="00F1011C">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F1011C" w:rsidRPr="006D2CE3">
                              <w:rPr>
                                <w:i w:val="0"/>
                                <w:iCs w:val="0"/>
                                <w:color w:val="000000" w:themeColor="text1"/>
                                <w:sz w:val="20"/>
                                <w:szCs w:val="20"/>
                              </w:rPr>
                              <w:t xml:space="preserve"> </w:t>
                            </w:r>
                            <w:r w:rsidR="00F1011C" w:rsidRPr="006D2CE3">
                              <w:rPr>
                                <w:i w:val="0"/>
                                <w:iCs w:val="0"/>
                                <w:color w:val="000000" w:themeColor="text1"/>
                                <w:sz w:val="20"/>
                                <w:szCs w:val="20"/>
                              </w:rPr>
                              <w:fldChar w:fldCharType="begin"/>
                            </w:r>
                            <w:r w:rsidR="00F1011C" w:rsidRPr="006D2CE3">
                              <w:rPr>
                                <w:i w:val="0"/>
                                <w:iCs w:val="0"/>
                                <w:color w:val="000000" w:themeColor="text1"/>
                                <w:sz w:val="20"/>
                                <w:szCs w:val="20"/>
                              </w:rPr>
                              <w:instrText xml:space="preserve"> SEQ Figure \* ARABIC </w:instrText>
                            </w:r>
                            <w:r w:rsidR="00F1011C" w:rsidRPr="006D2CE3">
                              <w:rPr>
                                <w:i w:val="0"/>
                                <w:iCs w:val="0"/>
                                <w:color w:val="000000" w:themeColor="text1"/>
                                <w:sz w:val="20"/>
                                <w:szCs w:val="20"/>
                              </w:rPr>
                              <w:fldChar w:fldCharType="separate"/>
                            </w:r>
                            <w:r w:rsidR="004F5D71" w:rsidRPr="006D2CE3">
                              <w:rPr>
                                <w:i w:val="0"/>
                                <w:iCs w:val="0"/>
                                <w:noProof/>
                                <w:color w:val="000000" w:themeColor="text1"/>
                                <w:sz w:val="20"/>
                                <w:szCs w:val="20"/>
                              </w:rPr>
                              <w:t>6</w:t>
                            </w:r>
                            <w:r w:rsidR="00F1011C" w:rsidRPr="006D2CE3">
                              <w:rPr>
                                <w:i w:val="0"/>
                                <w:iCs w:val="0"/>
                                <w:color w:val="000000" w:themeColor="text1"/>
                                <w:sz w:val="20"/>
                                <w:szCs w:val="20"/>
                              </w:rPr>
                              <w:fldChar w:fldCharType="end"/>
                            </w:r>
                            <w:r w:rsidR="00F1011C" w:rsidRPr="006D2CE3">
                              <w:rPr>
                                <w:i w:val="0"/>
                                <w:iCs w:val="0"/>
                                <w:color w:val="000000" w:themeColor="text1"/>
                                <w:sz w:val="20"/>
                                <w:szCs w:val="20"/>
                              </w:rPr>
                              <w:t>:</w:t>
                            </w:r>
                            <w:r w:rsidR="00920506">
                              <w:rPr>
                                <w:i w:val="0"/>
                                <w:iCs w:val="0"/>
                                <w:color w:val="000000" w:themeColor="text1"/>
                                <w:sz w:val="20"/>
                                <w:szCs w:val="20"/>
                              </w:rPr>
                              <w:t xml:space="preserve"> </w:t>
                            </w:r>
                            <w:proofErr w:type="spellStart"/>
                            <w:r w:rsidR="00F1011C" w:rsidRPr="006D2CE3">
                              <w:rPr>
                                <w:i w:val="0"/>
                                <w:iCs w:val="0"/>
                                <w:color w:val="000000" w:themeColor="text1"/>
                                <w:sz w:val="20"/>
                                <w:szCs w:val="20"/>
                              </w:rPr>
                              <w:t>Drífa</w:t>
                            </w:r>
                            <w:proofErr w:type="spellEnd"/>
                            <w:r w:rsidR="00F1011C" w:rsidRPr="006D2CE3">
                              <w:rPr>
                                <w:i w:val="0"/>
                                <w:iCs w:val="0"/>
                                <w:color w:val="000000" w:themeColor="text1"/>
                                <w:sz w:val="20"/>
                                <w:szCs w:val="20"/>
                              </w:rPr>
                              <w:t xml:space="preserve"> anchored in the North-western part of Iceland.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8A31" id="Text Box 18" o:spid="_x0000_s1031" type="#_x0000_t202" style="position:absolute;margin-left:73.3pt;margin-top:404.25pt;width:305.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" stroked="f">
                <v:textbox style="mso-fit-shape-to-text:t" inset="0,0,0,0">
                  <w:txbxContent>
                    <w:p w14:paraId="63B9275C" w14:textId="60F75CC6" w:rsidR="00F1011C" w:rsidRPr="006D2CE3" w:rsidRDefault="006D2CE3" w:rsidP="00F1011C">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F1011C" w:rsidRPr="006D2CE3">
                        <w:rPr>
                          <w:i w:val="0"/>
                          <w:iCs w:val="0"/>
                          <w:color w:val="000000" w:themeColor="text1"/>
                          <w:sz w:val="20"/>
                          <w:szCs w:val="20"/>
                        </w:rPr>
                        <w:t xml:space="preserve"> </w:t>
                      </w:r>
                      <w:r w:rsidR="00F1011C" w:rsidRPr="006D2CE3">
                        <w:rPr>
                          <w:i w:val="0"/>
                          <w:iCs w:val="0"/>
                          <w:color w:val="000000" w:themeColor="text1"/>
                          <w:sz w:val="20"/>
                          <w:szCs w:val="20"/>
                        </w:rPr>
                        <w:fldChar w:fldCharType="begin"/>
                      </w:r>
                      <w:r w:rsidR="00F1011C" w:rsidRPr="006D2CE3">
                        <w:rPr>
                          <w:i w:val="0"/>
                          <w:iCs w:val="0"/>
                          <w:color w:val="000000" w:themeColor="text1"/>
                          <w:sz w:val="20"/>
                          <w:szCs w:val="20"/>
                        </w:rPr>
                        <w:instrText xml:space="preserve"> SEQ Figure \* ARABIC </w:instrText>
                      </w:r>
                      <w:r w:rsidR="00F1011C" w:rsidRPr="006D2CE3">
                        <w:rPr>
                          <w:i w:val="0"/>
                          <w:iCs w:val="0"/>
                          <w:color w:val="000000" w:themeColor="text1"/>
                          <w:sz w:val="20"/>
                          <w:szCs w:val="20"/>
                        </w:rPr>
                        <w:fldChar w:fldCharType="separate"/>
                      </w:r>
                      <w:r w:rsidR="004F5D71" w:rsidRPr="006D2CE3">
                        <w:rPr>
                          <w:i w:val="0"/>
                          <w:iCs w:val="0"/>
                          <w:noProof/>
                          <w:color w:val="000000" w:themeColor="text1"/>
                          <w:sz w:val="20"/>
                          <w:szCs w:val="20"/>
                        </w:rPr>
                        <w:t>6</w:t>
                      </w:r>
                      <w:r w:rsidR="00F1011C" w:rsidRPr="006D2CE3">
                        <w:rPr>
                          <w:i w:val="0"/>
                          <w:iCs w:val="0"/>
                          <w:color w:val="000000" w:themeColor="text1"/>
                          <w:sz w:val="20"/>
                          <w:szCs w:val="20"/>
                        </w:rPr>
                        <w:fldChar w:fldCharType="end"/>
                      </w:r>
                      <w:r w:rsidR="00F1011C" w:rsidRPr="006D2CE3">
                        <w:rPr>
                          <w:i w:val="0"/>
                          <w:iCs w:val="0"/>
                          <w:color w:val="000000" w:themeColor="text1"/>
                          <w:sz w:val="20"/>
                          <w:szCs w:val="20"/>
                        </w:rPr>
                        <w:t>:</w:t>
                      </w:r>
                      <w:r w:rsidR="00920506">
                        <w:rPr>
                          <w:i w:val="0"/>
                          <w:iCs w:val="0"/>
                          <w:color w:val="000000" w:themeColor="text1"/>
                          <w:sz w:val="20"/>
                          <w:szCs w:val="20"/>
                        </w:rPr>
                        <w:t xml:space="preserve"> </w:t>
                      </w:r>
                      <w:proofErr w:type="spellStart"/>
                      <w:r w:rsidR="00F1011C" w:rsidRPr="006D2CE3">
                        <w:rPr>
                          <w:i w:val="0"/>
                          <w:iCs w:val="0"/>
                          <w:color w:val="000000" w:themeColor="text1"/>
                          <w:sz w:val="20"/>
                          <w:szCs w:val="20"/>
                        </w:rPr>
                        <w:t>Drífa</w:t>
                      </w:r>
                      <w:proofErr w:type="spellEnd"/>
                      <w:r w:rsidR="00F1011C" w:rsidRPr="006D2CE3">
                        <w:rPr>
                          <w:i w:val="0"/>
                          <w:iCs w:val="0"/>
                          <w:color w:val="000000" w:themeColor="text1"/>
                          <w:sz w:val="20"/>
                          <w:szCs w:val="20"/>
                        </w:rPr>
                        <w:t xml:space="preserve"> anchored in the North-western part of Iceland.</w:t>
                      </w:r>
                    </w:p>
                  </w:txbxContent>
                </v:textbox>
                <w10:wrap type="topAndBottom"/>
              </v:shape>
            </w:pict>
          </mc:Fallback>
        </mc:AlternateContent>
      </w:r>
      <w:r w:rsidR="00E80A2A" w:rsidRPr="008F5D12">
        <w:rPr>
          <w:rFonts w:asciiTheme="minorHAnsi" w:eastAsiaTheme="majorEastAsia" w:hAnsiTheme="minorHAnsi" w:cstheme="minorHAnsi"/>
          <w:noProof/>
          <w:spacing w:val="-10"/>
          <w:kern w:val="28"/>
          <w:lang w:val="en-GB"/>
        </w:rPr>
        <w:drawing>
          <wp:anchor distT="0" distB="0" distL="114300" distR="114300" simplePos="0" relativeHeight="251639296" behindDoc="0" locked="0" layoutInCell="1" allowOverlap="1" wp14:anchorId="0E256508" wp14:editId="5C5E4DF4">
            <wp:simplePos x="0" y="0"/>
            <wp:positionH relativeFrom="column">
              <wp:posOffset>931154</wp:posOffset>
            </wp:positionH>
            <wp:positionV relativeFrom="paragraph">
              <wp:posOffset>188595</wp:posOffset>
            </wp:positionV>
            <wp:extent cx="3874770" cy="4888230"/>
            <wp:effectExtent l="0" t="0" r="0" b="1270"/>
            <wp:wrapTopAndBottom/>
            <wp:docPr id="23" name="Picture 23" descr="A boat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oat in the wa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4770" cy="4888230"/>
                    </a:xfrm>
                    <a:prstGeom prst="rect">
                      <a:avLst/>
                    </a:prstGeom>
                  </pic:spPr>
                </pic:pic>
              </a:graphicData>
            </a:graphic>
            <wp14:sizeRelH relativeFrom="margin">
              <wp14:pctWidth>0</wp14:pctWidth>
            </wp14:sizeRelH>
            <wp14:sizeRelV relativeFrom="margin">
              <wp14:pctHeight>0</wp14:pctHeight>
            </wp14:sizeRelV>
          </wp:anchor>
        </w:drawing>
      </w:r>
    </w:p>
    <w:p w14:paraId="0F7D2D60" w14:textId="64A47E89" w:rsidR="007C43CF" w:rsidRPr="008F5D12" w:rsidRDefault="007C43CF" w:rsidP="2E6F7E69">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b/>
          <w:bCs/>
          <w:spacing w:val="-10"/>
          <w:kern w:val="28"/>
          <w:sz w:val="28"/>
          <w:szCs w:val="28"/>
          <w:lang w:val="en-GB"/>
        </w:rPr>
        <w:t xml:space="preserve">Construction of </w:t>
      </w:r>
      <w:proofErr w:type="spellStart"/>
      <w:r w:rsidRPr="008F5D12">
        <w:rPr>
          <w:rFonts w:asciiTheme="minorHAnsi" w:eastAsiaTheme="majorEastAsia" w:hAnsiTheme="minorHAnsi" w:cstheme="minorHAnsi"/>
          <w:b/>
          <w:bCs/>
          <w:spacing w:val="-10"/>
          <w:kern w:val="28"/>
          <w:sz w:val="28"/>
          <w:szCs w:val="28"/>
          <w:lang w:val="en-GB"/>
        </w:rPr>
        <w:t>Drífa</w:t>
      </w:r>
      <w:proofErr w:type="spellEnd"/>
      <w:r w:rsidRPr="008F5D12">
        <w:rPr>
          <w:rFonts w:asciiTheme="minorHAnsi" w:eastAsiaTheme="majorEastAsia" w:hAnsiTheme="minorHAnsi" w:cstheme="minorHAnsi"/>
          <w:b/>
          <w:bCs/>
          <w:spacing w:val="-10"/>
          <w:kern w:val="28"/>
          <w:sz w:val="28"/>
          <w:szCs w:val="28"/>
          <w:lang w:val="en-GB"/>
        </w:rPr>
        <w:br/>
      </w:r>
      <w:proofErr w:type="spellStart"/>
      <w:r w:rsidRPr="008F5D12">
        <w:rPr>
          <w:rFonts w:asciiTheme="minorHAnsi" w:eastAsiaTheme="majorEastAsia" w:hAnsiTheme="minorHAnsi" w:cstheme="minorHAnsi"/>
          <w:spacing w:val="-10"/>
          <w:kern w:val="28"/>
          <w:lang w:val="en-GB"/>
        </w:rPr>
        <w:t>Þorbjörn</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Magnússon</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Tobbi</w:t>
      </w:r>
      <w:proofErr w:type="spellEnd"/>
      <w:r w:rsidRPr="008F5D12">
        <w:rPr>
          <w:rFonts w:asciiTheme="minorHAnsi" w:eastAsiaTheme="majorEastAsia" w:hAnsiTheme="minorHAnsi" w:cstheme="minorHAnsi"/>
          <w:spacing w:val="-10"/>
          <w:kern w:val="28"/>
          <w:lang w:val="en-GB"/>
        </w:rPr>
        <w:t xml:space="preserve">) and his partner at the time </w:t>
      </w:r>
      <w:proofErr w:type="spellStart"/>
      <w:r w:rsidRPr="008F5D12">
        <w:rPr>
          <w:rFonts w:asciiTheme="minorHAnsi" w:eastAsiaTheme="majorEastAsia" w:hAnsiTheme="minorHAnsi" w:cstheme="minorHAnsi"/>
          <w:spacing w:val="-10"/>
          <w:kern w:val="28"/>
          <w:lang w:val="en-GB"/>
        </w:rPr>
        <w:t>Unnur</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Þóra</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Jökulsdóttir</w:t>
      </w:r>
      <w:proofErr w:type="spellEnd"/>
      <w:r w:rsidRPr="008F5D12">
        <w:rPr>
          <w:rFonts w:asciiTheme="minorHAnsi" w:eastAsiaTheme="majorEastAsia" w:hAnsiTheme="minorHAnsi" w:cstheme="minorHAnsi"/>
          <w:spacing w:val="-10"/>
          <w:kern w:val="28"/>
          <w:lang w:val="en-GB"/>
        </w:rPr>
        <w:t xml:space="preserve"> wrote the book </w:t>
      </w:r>
      <w:proofErr w:type="spellStart"/>
      <w:r w:rsidRPr="008F5D12">
        <w:rPr>
          <w:rFonts w:asciiTheme="minorHAnsi" w:eastAsiaTheme="majorEastAsia" w:hAnsiTheme="minorHAnsi" w:cstheme="minorHAnsi"/>
          <w:i/>
          <w:iCs/>
          <w:spacing w:val="-10"/>
          <w:kern w:val="28"/>
          <w:lang w:val="en-GB"/>
        </w:rPr>
        <w:t>Kjölfar</w:t>
      </w:r>
      <w:proofErr w:type="spellEnd"/>
      <w:r w:rsidRPr="008F5D12">
        <w:rPr>
          <w:rFonts w:asciiTheme="minorHAnsi" w:eastAsiaTheme="majorEastAsia" w:hAnsiTheme="minorHAnsi" w:cstheme="minorHAnsi"/>
          <w:i/>
          <w:iCs/>
          <w:spacing w:val="-10"/>
          <w:kern w:val="28"/>
          <w:lang w:val="en-GB"/>
        </w:rPr>
        <w:t xml:space="preserve"> </w:t>
      </w:r>
      <w:proofErr w:type="spellStart"/>
      <w:r w:rsidRPr="008F5D12">
        <w:rPr>
          <w:rFonts w:asciiTheme="minorHAnsi" w:eastAsiaTheme="majorEastAsia" w:hAnsiTheme="minorHAnsi" w:cstheme="minorHAnsi"/>
          <w:i/>
          <w:iCs/>
          <w:spacing w:val="-10"/>
          <w:kern w:val="28"/>
          <w:lang w:val="en-GB"/>
        </w:rPr>
        <w:t>Kríunnar</w:t>
      </w:r>
      <w:proofErr w:type="spellEnd"/>
      <w:r w:rsidRPr="008F5D12">
        <w:rPr>
          <w:rFonts w:asciiTheme="minorHAnsi" w:eastAsiaTheme="majorEastAsia" w:hAnsiTheme="minorHAnsi" w:cstheme="minorHAnsi"/>
          <w:spacing w:val="-10"/>
          <w:kern w:val="28"/>
          <w:lang w:val="en-GB"/>
        </w:rPr>
        <w:t xml:space="preserve"> together and it was published in 1989. In the book there is a chapter that mentions the construction of two sailboats </w:t>
      </w:r>
      <w:proofErr w:type="spellStart"/>
      <w:r w:rsidRPr="008F5D12">
        <w:rPr>
          <w:rFonts w:asciiTheme="minorHAnsi" w:eastAsiaTheme="majorEastAsia" w:hAnsiTheme="minorHAnsi" w:cstheme="minorHAnsi"/>
          <w:spacing w:val="-10"/>
          <w:kern w:val="28"/>
          <w:lang w:val="en-GB"/>
        </w:rPr>
        <w:t>Drífa</w:t>
      </w:r>
      <w:proofErr w:type="spellEnd"/>
      <w:r w:rsidRPr="008F5D12">
        <w:rPr>
          <w:rFonts w:asciiTheme="minorHAnsi" w:eastAsiaTheme="majorEastAsia" w:hAnsiTheme="minorHAnsi" w:cstheme="minorHAnsi"/>
          <w:spacing w:val="-10"/>
          <w:kern w:val="28"/>
          <w:lang w:val="en-GB"/>
        </w:rPr>
        <w:t xml:space="preserve"> &amp; </w:t>
      </w:r>
      <w:proofErr w:type="spellStart"/>
      <w:r w:rsidRPr="008F5D12">
        <w:rPr>
          <w:rFonts w:asciiTheme="minorHAnsi" w:eastAsiaTheme="majorEastAsia" w:hAnsiTheme="minorHAnsi" w:cstheme="minorHAnsi"/>
          <w:spacing w:val="-10"/>
          <w:kern w:val="28"/>
          <w:lang w:val="en-GB"/>
        </w:rPr>
        <w:t>Kría</w:t>
      </w:r>
      <w:proofErr w:type="spellEnd"/>
      <w:r w:rsidRPr="008F5D12">
        <w:rPr>
          <w:rFonts w:asciiTheme="minorHAnsi" w:eastAsiaTheme="majorEastAsia" w:hAnsiTheme="minorHAnsi" w:cstheme="minorHAnsi"/>
          <w:spacing w:val="-10"/>
          <w:kern w:val="28"/>
          <w:lang w:val="en-GB"/>
        </w:rPr>
        <w:t xml:space="preserve">. Tobbi writes about how coincidentally both him and Guðmundur had felt the itch of boatbuilding since they had to ditch their </w:t>
      </w:r>
      <w:r w:rsidR="00DD3C59" w:rsidRPr="008F5D12">
        <w:rPr>
          <w:rFonts w:asciiTheme="minorHAnsi" w:eastAsiaTheme="majorEastAsia" w:hAnsiTheme="minorHAnsi" w:cstheme="minorHAnsi"/>
          <w:spacing w:val="-10"/>
          <w:kern w:val="28"/>
          <w:lang w:val="en-GB"/>
        </w:rPr>
        <w:t>motorbikes</w:t>
      </w:r>
      <w:r w:rsidRPr="008F5D12">
        <w:rPr>
          <w:rFonts w:asciiTheme="minorHAnsi" w:eastAsiaTheme="majorEastAsia" w:hAnsiTheme="minorHAnsi" w:cstheme="minorHAnsi"/>
          <w:spacing w:val="-10"/>
          <w:kern w:val="28"/>
          <w:lang w:val="en-GB"/>
        </w:rPr>
        <w:t xml:space="preserve"> in Africa and sailed </w:t>
      </w:r>
      <w:r w:rsidR="008F0B20" w:rsidRPr="008F5D12">
        <w:rPr>
          <w:rFonts w:asciiTheme="minorHAnsi" w:eastAsiaTheme="majorEastAsia" w:hAnsiTheme="minorHAnsi" w:cstheme="minorHAnsi"/>
          <w:spacing w:val="-10"/>
          <w:kern w:val="28"/>
          <w:lang w:val="en-GB"/>
        </w:rPr>
        <w:t>down the Ubangi River</w:t>
      </w:r>
      <w:r w:rsidRPr="008F5D12">
        <w:rPr>
          <w:rFonts w:asciiTheme="minorHAnsi" w:eastAsiaTheme="majorEastAsia" w:hAnsiTheme="minorHAnsi" w:cstheme="minorHAnsi"/>
          <w:spacing w:val="-10"/>
          <w:kern w:val="28"/>
          <w:lang w:val="en-GB"/>
        </w:rPr>
        <w:t xml:space="preserve">. Tobbi writes </w:t>
      </w:r>
      <w:r w:rsidR="00DD3C59"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Now me and Guðmundur haven</w:t>
      </w:r>
      <w:r w:rsidR="001E5EE7"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t seen </w:t>
      </w:r>
      <w:r w:rsidR="00DD3C59" w:rsidRPr="008F5D12">
        <w:rPr>
          <w:rFonts w:asciiTheme="minorHAnsi" w:eastAsiaTheme="majorEastAsia" w:hAnsiTheme="minorHAnsi" w:cstheme="minorHAnsi"/>
          <w:spacing w:val="-10"/>
          <w:kern w:val="28"/>
          <w:lang w:val="en-GB"/>
        </w:rPr>
        <w:t>each other</w:t>
      </w:r>
      <w:r w:rsidRPr="008F5D12">
        <w:rPr>
          <w:rFonts w:asciiTheme="minorHAnsi" w:eastAsiaTheme="majorEastAsia" w:hAnsiTheme="minorHAnsi" w:cstheme="minorHAnsi"/>
          <w:spacing w:val="-10"/>
          <w:kern w:val="28"/>
          <w:lang w:val="en-GB"/>
        </w:rPr>
        <w:t xml:space="preserve"> in a few years, both in </w:t>
      </w:r>
      <w:r w:rsidR="00DD3C59" w:rsidRPr="008F5D12">
        <w:rPr>
          <w:rFonts w:asciiTheme="minorHAnsi" w:eastAsiaTheme="majorEastAsia" w:hAnsiTheme="minorHAnsi" w:cstheme="minorHAnsi"/>
          <w:spacing w:val="-10"/>
          <w:kern w:val="28"/>
          <w:lang w:val="en-GB"/>
        </w:rPr>
        <w:t>separate</w:t>
      </w:r>
      <w:r w:rsidRPr="008F5D12">
        <w:rPr>
          <w:rFonts w:asciiTheme="minorHAnsi" w:eastAsiaTheme="majorEastAsia" w:hAnsiTheme="minorHAnsi" w:cstheme="minorHAnsi"/>
          <w:spacing w:val="-10"/>
          <w:kern w:val="28"/>
          <w:lang w:val="en-GB"/>
        </w:rPr>
        <w:t xml:space="preserve"> countries and never so much as a word about sailing between us. What an odd coincidence that we should both have gotten the same longing for it, perhaps both infected by an African river virus.</w:t>
      </w:r>
      <w:r w:rsidR="00DD3C59" w:rsidRPr="008F5D12">
        <w:rPr>
          <w:rFonts w:asciiTheme="minorHAnsi" w:eastAsiaTheme="majorEastAsia" w:hAnsiTheme="minorHAnsi" w:cstheme="minorHAnsi"/>
          <w:spacing w:val="-10"/>
          <w:kern w:val="28"/>
          <w:lang w:val="en-GB"/>
        </w:rPr>
        <w:t>”</w:t>
      </w:r>
      <w:r w:rsidRPr="008F5D12">
        <w:rPr>
          <w:rStyle w:val="FootnoteReference"/>
          <w:rFonts w:asciiTheme="minorHAnsi" w:eastAsiaTheme="majorEastAsia" w:hAnsiTheme="minorHAnsi" w:cstheme="minorHAnsi"/>
          <w:spacing w:val="-10"/>
          <w:kern w:val="28"/>
          <w:lang w:val="en-GB"/>
        </w:rPr>
        <w:footnoteReference w:id="6"/>
      </w:r>
      <w:ins w:id="6" w:author="Fusun Turetken" w:date="2023-02-21T15:53:00Z">
        <w:r w:rsidRPr="008F5D12">
          <w:rPr>
            <w:rFonts w:asciiTheme="minorHAnsi" w:hAnsiTheme="minorHAnsi" w:cstheme="minorHAnsi"/>
          </w:rPr>
          <w:br/>
        </w:r>
      </w:ins>
    </w:p>
    <w:p w14:paraId="212C508F" w14:textId="6BBF3E44" w:rsidR="007C43CF" w:rsidRPr="008F5D12" w:rsidRDefault="007C43CF" w:rsidP="007452F1">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From what I </w:t>
      </w:r>
      <w:r w:rsidR="000319C9" w:rsidRPr="008F5D12">
        <w:rPr>
          <w:rFonts w:asciiTheme="minorHAnsi" w:eastAsiaTheme="majorEastAsia" w:hAnsiTheme="minorHAnsi" w:cstheme="minorHAnsi"/>
          <w:spacing w:val="-10"/>
          <w:kern w:val="28"/>
          <w:lang w:val="en-GB"/>
        </w:rPr>
        <w:t>gathered and heard;</w:t>
      </w:r>
      <w:r w:rsidRPr="008F5D12">
        <w:rPr>
          <w:rFonts w:asciiTheme="minorHAnsi" w:eastAsiaTheme="majorEastAsia" w:hAnsiTheme="minorHAnsi" w:cstheme="minorHAnsi"/>
          <w:spacing w:val="-10"/>
          <w:kern w:val="28"/>
          <w:lang w:val="en-GB"/>
        </w:rPr>
        <w:t xml:space="preserve"> my father was always a great builder. </w:t>
      </w:r>
      <w:r w:rsidR="0089055B" w:rsidRPr="008F5D12">
        <w:rPr>
          <w:rFonts w:asciiTheme="minorHAnsi" w:eastAsiaTheme="majorEastAsia" w:hAnsiTheme="minorHAnsi" w:cstheme="minorHAnsi"/>
          <w:color w:val="0070C0"/>
          <w:spacing w:val="-10"/>
          <w:kern w:val="28"/>
          <w:lang w:val="en-GB"/>
        </w:rPr>
        <w:t>H</w:t>
      </w:r>
      <w:r w:rsidRPr="008F5D12">
        <w:rPr>
          <w:rFonts w:asciiTheme="minorHAnsi" w:eastAsiaTheme="majorEastAsia" w:hAnsiTheme="minorHAnsi" w:cstheme="minorHAnsi"/>
          <w:color w:val="0070C0"/>
          <w:spacing w:val="-10"/>
          <w:kern w:val="28"/>
          <w:lang w:val="en-GB"/>
        </w:rPr>
        <w:t xml:space="preserve">is sister </w:t>
      </w:r>
      <w:proofErr w:type="spellStart"/>
      <w:r w:rsidRPr="008F5D12">
        <w:rPr>
          <w:rFonts w:asciiTheme="minorHAnsi" w:eastAsiaTheme="majorEastAsia" w:hAnsiTheme="minorHAnsi" w:cstheme="minorHAnsi"/>
          <w:color w:val="0070C0"/>
          <w:spacing w:val="-10"/>
          <w:kern w:val="28"/>
          <w:lang w:val="en-GB"/>
        </w:rPr>
        <w:t>Theódóra</w:t>
      </w:r>
      <w:proofErr w:type="spellEnd"/>
      <w:r w:rsidR="0089055B" w:rsidRPr="008F5D12">
        <w:rPr>
          <w:rFonts w:asciiTheme="minorHAnsi" w:eastAsiaTheme="majorEastAsia" w:hAnsiTheme="minorHAnsi" w:cstheme="minorHAnsi"/>
          <w:color w:val="0070C0"/>
          <w:spacing w:val="-10"/>
          <w:kern w:val="28"/>
          <w:lang w:val="en-GB"/>
        </w:rPr>
        <w:t xml:space="preserve"> told me that he would say of himself that he was </w:t>
      </w:r>
      <w:r w:rsidR="000319C9"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just good a</w:t>
      </w:r>
      <w:r w:rsidR="0089055B" w:rsidRPr="008F5D12">
        <w:rPr>
          <w:rFonts w:asciiTheme="minorHAnsi" w:eastAsiaTheme="majorEastAsia" w:hAnsiTheme="minorHAnsi" w:cstheme="minorHAnsi"/>
          <w:spacing w:val="-10"/>
          <w:kern w:val="28"/>
          <w:lang w:val="en-GB"/>
        </w:rPr>
        <w:t>t</w:t>
      </w:r>
      <w:r w:rsidRPr="008F5D12">
        <w:rPr>
          <w:rFonts w:asciiTheme="minorHAnsi" w:eastAsiaTheme="majorEastAsia" w:hAnsiTheme="minorHAnsi" w:cstheme="minorHAnsi"/>
          <w:spacing w:val="-10"/>
          <w:kern w:val="28"/>
          <w:lang w:val="en-GB"/>
        </w:rPr>
        <w:t xml:space="preserve"> fixing </w:t>
      </w:r>
      <w:proofErr w:type="spellStart"/>
      <w:r w:rsidRPr="008F5D12">
        <w:rPr>
          <w:rFonts w:asciiTheme="minorHAnsi" w:eastAsiaTheme="majorEastAsia" w:hAnsiTheme="minorHAnsi" w:cstheme="minorHAnsi"/>
          <w:spacing w:val="-10"/>
          <w:kern w:val="28"/>
          <w:lang w:val="en-GB"/>
        </w:rPr>
        <w:t>messes</w:t>
      </w:r>
      <w:proofErr w:type="gramStart"/>
      <w:r w:rsidR="000319C9" w:rsidRPr="008F5D12">
        <w:rPr>
          <w:rFonts w:asciiTheme="minorHAnsi" w:eastAsiaTheme="majorEastAsia" w:hAnsiTheme="minorHAnsi" w:cstheme="minorHAnsi"/>
          <w:spacing w:val="-10"/>
          <w:kern w:val="28"/>
          <w:lang w:val="en-GB"/>
        </w:rPr>
        <w:t>”</w:t>
      </w:r>
      <w:r w:rsidR="00FA7D3B">
        <w:rPr>
          <w:rFonts w:asciiTheme="minorHAnsi" w:eastAsiaTheme="majorEastAsia" w:hAnsiTheme="minorHAnsi" w:cstheme="minorHAnsi"/>
          <w:spacing w:val="-10"/>
          <w:kern w:val="28"/>
          <w:lang w:val="en-GB"/>
        </w:rPr>
        <w:t>,</w:t>
      </w:r>
      <w:r w:rsidR="00FA7D3B" w:rsidRPr="00FA7D3B">
        <w:rPr>
          <w:rFonts w:asciiTheme="minorHAnsi" w:eastAsiaTheme="majorEastAsia" w:hAnsiTheme="minorHAnsi" w:cstheme="minorHAnsi"/>
          <w:color w:val="C00000"/>
          <w:spacing w:val="-10"/>
          <w:kern w:val="28"/>
          <w:lang w:val="en-GB"/>
        </w:rPr>
        <w:t>,</w:t>
      </w:r>
      <w:proofErr w:type="gramEnd"/>
      <w:r w:rsidR="00FA7D3B" w:rsidRPr="00FA7D3B">
        <w:rPr>
          <w:rFonts w:asciiTheme="minorHAnsi" w:eastAsiaTheme="majorEastAsia" w:hAnsiTheme="minorHAnsi" w:cstheme="minorHAnsi"/>
          <w:color w:val="C00000"/>
          <w:spacing w:val="-10"/>
          <w:kern w:val="28"/>
          <w:lang w:val="en-GB"/>
        </w:rPr>
        <w:t>just</w:t>
      </w:r>
      <w:proofErr w:type="spellEnd"/>
      <w:r w:rsidR="00FA7D3B" w:rsidRPr="00FA7D3B">
        <w:rPr>
          <w:rFonts w:asciiTheme="minorHAnsi" w:eastAsiaTheme="majorEastAsia" w:hAnsiTheme="minorHAnsi" w:cstheme="minorHAnsi"/>
          <w:color w:val="C00000"/>
          <w:spacing w:val="-10"/>
          <w:kern w:val="28"/>
          <w:lang w:val="en-GB"/>
        </w:rPr>
        <w:t xml:space="preserve"> good at fixing things that had b</w:t>
      </w:r>
      <w:r w:rsidR="003863AF">
        <w:rPr>
          <w:rFonts w:asciiTheme="minorHAnsi" w:eastAsiaTheme="majorEastAsia" w:hAnsiTheme="minorHAnsi" w:cstheme="minorHAnsi"/>
          <w:color w:val="C00000"/>
          <w:spacing w:val="-10"/>
          <w:kern w:val="28"/>
          <w:lang w:val="en-GB"/>
        </w:rPr>
        <w:t>e</w:t>
      </w:r>
      <w:r w:rsidR="00FA7D3B" w:rsidRPr="00FA7D3B">
        <w:rPr>
          <w:rFonts w:asciiTheme="minorHAnsi" w:eastAsiaTheme="majorEastAsia" w:hAnsiTheme="minorHAnsi" w:cstheme="minorHAnsi"/>
          <w:color w:val="C00000"/>
          <w:spacing w:val="-10"/>
          <w:kern w:val="28"/>
          <w:lang w:val="en-GB"/>
        </w:rPr>
        <w:t>come a mess”</w:t>
      </w:r>
      <w:r w:rsidRPr="00FA7D3B">
        <w:rPr>
          <w:rFonts w:asciiTheme="minorHAnsi" w:eastAsiaTheme="majorEastAsia" w:hAnsiTheme="minorHAnsi" w:cstheme="minorHAnsi"/>
          <w:color w:val="C00000"/>
          <w:spacing w:val="-10"/>
          <w:kern w:val="28"/>
          <w:lang w:val="en-GB"/>
        </w:rPr>
        <w:t xml:space="preserve">. </w:t>
      </w:r>
      <w:r w:rsidRPr="008F5D12">
        <w:rPr>
          <w:rFonts w:asciiTheme="minorHAnsi" w:eastAsiaTheme="majorEastAsia" w:hAnsiTheme="minorHAnsi" w:cstheme="minorHAnsi"/>
          <w:spacing w:val="-10"/>
          <w:kern w:val="28"/>
          <w:lang w:val="en-GB"/>
        </w:rPr>
        <w:t xml:space="preserve">In the book </w:t>
      </w:r>
      <w:r w:rsidRPr="008F5D12">
        <w:rPr>
          <w:rFonts w:asciiTheme="minorHAnsi" w:eastAsiaTheme="majorEastAsia" w:hAnsiTheme="minorHAnsi" w:cstheme="minorHAnsi"/>
          <w:i/>
          <w:iCs/>
          <w:spacing w:val="-10"/>
          <w:kern w:val="28"/>
          <w:lang w:val="en-GB"/>
        </w:rPr>
        <w:t xml:space="preserve">The Craftsman </w:t>
      </w:r>
      <w:r w:rsidRPr="008F5D12">
        <w:rPr>
          <w:rFonts w:asciiTheme="minorHAnsi" w:eastAsiaTheme="majorEastAsia" w:hAnsiTheme="minorHAnsi" w:cstheme="minorHAnsi"/>
          <w:spacing w:val="-10"/>
          <w:kern w:val="28"/>
          <w:lang w:val="en-GB"/>
        </w:rPr>
        <w:t>Richard Sennett</w:t>
      </w:r>
      <w:r w:rsidR="000D066D"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 xml:space="preserve">argues that the spirit of craftmanship involves the so-called </w:t>
      </w:r>
      <w:r w:rsidR="0074313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desire to do a job well for its own sake</w:t>
      </w:r>
      <w:r w:rsidR="0074313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w:t>
      </w:r>
      <w:r w:rsidR="0074313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Craftsmanship is a vital human activity, an activity that creates things that are not only useful but also beautiful and emotionally resonant. It is an activity that engages the mind and the hand, and it is an activity that is deeply rewarding in and of itself.</w:t>
      </w:r>
      <w:r w:rsidR="0074313A" w:rsidRPr="008F5D12">
        <w:rPr>
          <w:rFonts w:asciiTheme="minorHAnsi" w:eastAsiaTheme="majorEastAsia" w:hAnsiTheme="minorHAnsi" w:cstheme="minorHAnsi"/>
          <w:spacing w:val="-10"/>
          <w:kern w:val="28"/>
          <w:lang w:val="en-GB"/>
        </w:rPr>
        <w:t>”</w:t>
      </w:r>
      <w:r w:rsidRPr="008F5D12">
        <w:rPr>
          <w:rStyle w:val="FootnoteReference"/>
          <w:rFonts w:asciiTheme="minorHAnsi" w:eastAsiaTheme="majorEastAsia" w:hAnsiTheme="minorHAnsi" w:cstheme="minorHAnsi"/>
          <w:spacing w:val="-10"/>
          <w:kern w:val="28"/>
          <w:lang w:val="en-GB"/>
        </w:rPr>
        <w:footnoteReference w:id="7"/>
      </w:r>
      <w:r w:rsidRPr="008F5D12">
        <w:rPr>
          <w:rFonts w:asciiTheme="minorHAnsi" w:eastAsiaTheme="majorEastAsia" w:hAnsiTheme="minorHAnsi" w:cstheme="minorHAnsi"/>
          <w:spacing w:val="-10"/>
          <w:kern w:val="28"/>
          <w:lang w:val="en-GB"/>
        </w:rPr>
        <w:t xml:space="preserve"> Meaning that people that create or craft only for glory and </w:t>
      </w:r>
      <w:r w:rsidRPr="008F5D12">
        <w:rPr>
          <w:rFonts w:asciiTheme="minorHAnsi" w:eastAsiaTheme="majorEastAsia" w:hAnsiTheme="minorHAnsi" w:cstheme="minorHAnsi"/>
          <w:spacing w:val="-10"/>
          <w:kern w:val="28"/>
          <w:lang w:val="en-GB"/>
        </w:rPr>
        <w:lastRenderedPageBreak/>
        <w:t>competition do not tend to produce the same quality work as those motivated by a proper sense of craftmanship. The book is a response to the philosopher Hannah Arendt</w:t>
      </w:r>
      <w:r w:rsidRPr="008F5D12">
        <w:rPr>
          <w:rStyle w:val="FootnoteReference"/>
          <w:rFonts w:asciiTheme="minorHAnsi" w:eastAsiaTheme="majorEastAsia" w:hAnsiTheme="minorHAnsi" w:cstheme="minorHAnsi"/>
          <w:spacing w:val="-10"/>
          <w:kern w:val="28"/>
          <w:lang w:val="en-GB"/>
        </w:rPr>
        <w:footnoteReference w:id="8"/>
      </w:r>
      <w:r w:rsidRPr="008F5D12">
        <w:rPr>
          <w:rFonts w:asciiTheme="minorHAnsi" w:eastAsiaTheme="majorEastAsia" w:hAnsiTheme="minorHAnsi" w:cstheme="minorHAnsi"/>
          <w:spacing w:val="-10"/>
          <w:kern w:val="28"/>
          <w:lang w:val="en-GB"/>
        </w:rPr>
        <w:t xml:space="preserve"> and her darkened view on manual work.</w:t>
      </w:r>
      <w:r w:rsidR="00343625" w:rsidRPr="008F5D12">
        <w:rPr>
          <w:rFonts w:asciiTheme="minorHAnsi" w:eastAsiaTheme="majorEastAsia" w:hAnsiTheme="minorHAnsi" w:cstheme="minorHAnsi"/>
          <w:spacing w:val="-10"/>
          <w:kern w:val="28"/>
          <w:lang w:val="en-GB"/>
        </w:rPr>
        <w:t xml:space="preserve"> She argued that </w:t>
      </w:r>
      <w:r w:rsidR="000268B8" w:rsidRPr="008F5D12">
        <w:rPr>
          <w:rFonts w:asciiTheme="minorHAnsi" w:eastAsiaTheme="majorEastAsia" w:hAnsiTheme="minorHAnsi" w:cstheme="minorHAnsi"/>
          <w:spacing w:val="-10"/>
          <w:kern w:val="28"/>
          <w:lang w:val="en-GB"/>
        </w:rPr>
        <w:t>labour</w:t>
      </w:r>
      <w:r w:rsidR="00343625" w:rsidRPr="008F5D12">
        <w:rPr>
          <w:rFonts w:asciiTheme="minorHAnsi" w:eastAsiaTheme="majorEastAsia" w:hAnsiTheme="minorHAnsi" w:cstheme="minorHAnsi"/>
          <w:spacing w:val="-10"/>
          <w:kern w:val="28"/>
          <w:lang w:val="en-GB"/>
        </w:rPr>
        <w:t xml:space="preserve"> </w:t>
      </w:r>
      <w:r w:rsidR="00F70984" w:rsidRPr="008F5D12">
        <w:rPr>
          <w:rFonts w:asciiTheme="minorHAnsi" w:eastAsiaTheme="majorEastAsia" w:hAnsiTheme="minorHAnsi" w:cstheme="minorHAnsi"/>
          <w:spacing w:val="-10"/>
          <w:kern w:val="28"/>
          <w:lang w:val="en-GB"/>
        </w:rPr>
        <w:t xml:space="preserve">was only a necessity for meeting basic needs, but </w:t>
      </w:r>
      <w:r w:rsidR="00B37402" w:rsidRPr="008F5D12">
        <w:rPr>
          <w:rFonts w:asciiTheme="minorHAnsi" w:eastAsiaTheme="majorEastAsia" w:hAnsiTheme="minorHAnsi" w:cstheme="minorHAnsi"/>
          <w:spacing w:val="-10"/>
          <w:kern w:val="28"/>
          <w:lang w:val="en-GB"/>
        </w:rPr>
        <w:t>not a production of lasting artifacts o</w:t>
      </w:r>
      <w:r w:rsidR="008D6562" w:rsidRPr="008F5D12">
        <w:rPr>
          <w:rFonts w:asciiTheme="minorHAnsi" w:eastAsiaTheme="majorEastAsia" w:hAnsiTheme="minorHAnsi" w:cstheme="minorHAnsi"/>
          <w:spacing w:val="-10"/>
          <w:kern w:val="28"/>
          <w:lang w:val="en-GB"/>
        </w:rPr>
        <w:t>r an expression of human uniqueness</w:t>
      </w:r>
      <w:r w:rsidR="009B42E5" w:rsidRPr="008F5D12">
        <w:rPr>
          <w:rFonts w:asciiTheme="minorHAnsi" w:eastAsiaTheme="majorEastAsia" w:hAnsiTheme="minorHAnsi" w:cstheme="minorHAnsi"/>
          <w:spacing w:val="-10"/>
          <w:kern w:val="28"/>
          <w:lang w:val="en-GB"/>
        </w:rPr>
        <w:t>, t</w:t>
      </w:r>
      <w:r w:rsidR="008D6562" w:rsidRPr="008F5D12">
        <w:rPr>
          <w:rFonts w:asciiTheme="minorHAnsi" w:eastAsiaTheme="majorEastAsia" w:hAnsiTheme="minorHAnsi" w:cstheme="minorHAnsi"/>
          <w:spacing w:val="-10"/>
          <w:kern w:val="28"/>
          <w:lang w:val="en-GB"/>
        </w:rPr>
        <w:t>herefore she sees labour as a dehumanizing activity</w:t>
      </w:r>
      <w:r w:rsidR="007452F1" w:rsidRPr="008F5D12">
        <w:rPr>
          <w:rFonts w:asciiTheme="minorHAnsi" w:eastAsiaTheme="majorEastAsia" w:hAnsiTheme="minorHAnsi" w:cstheme="minorHAnsi"/>
          <w:spacing w:val="-10"/>
          <w:kern w:val="28"/>
          <w:lang w:val="en-GB"/>
        </w:rPr>
        <w:t xml:space="preserve"> if labour is a focus in a person’s life. S</w:t>
      </w:r>
      <w:r w:rsidRPr="008F5D12">
        <w:rPr>
          <w:rFonts w:asciiTheme="minorHAnsi" w:eastAsiaTheme="majorEastAsia" w:hAnsiTheme="minorHAnsi" w:cstheme="minorHAnsi"/>
          <w:spacing w:val="-10"/>
          <w:kern w:val="28"/>
          <w:lang w:val="en-GB"/>
        </w:rPr>
        <w:t>ennett reminds us that taking pride and time to do something well for the sake of quality isn</w:t>
      </w:r>
      <w:r w:rsidR="0074313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necessarily a bad thing, but something to cherish. This can be applied to both Guðmundur and Tobbi, as their quest for building their boats comes from the desire to craft something of importance to them emotionally</w:t>
      </w:r>
      <w:r w:rsidR="008F0B20" w:rsidRPr="008F5D12">
        <w:rPr>
          <w:rFonts w:asciiTheme="minorHAnsi" w:eastAsiaTheme="majorEastAsia" w:hAnsiTheme="minorHAnsi" w:cstheme="minorHAnsi"/>
          <w:spacing w:val="-10"/>
          <w:kern w:val="28"/>
          <w:lang w:val="en-GB"/>
        </w:rPr>
        <w:t>, most likely from their time spent together in Africa</w:t>
      </w:r>
      <w:r w:rsidRPr="008F5D12">
        <w:rPr>
          <w:rFonts w:asciiTheme="minorHAnsi" w:eastAsiaTheme="majorEastAsia" w:hAnsiTheme="minorHAnsi" w:cstheme="minorHAnsi"/>
          <w:spacing w:val="-10"/>
          <w:kern w:val="28"/>
          <w:lang w:val="en-GB"/>
        </w:rPr>
        <w:t>.</w:t>
      </w:r>
    </w:p>
    <w:p w14:paraId="4598473C" w14:textId="1B631102" w:rsidR="00E80A2A" w:rsidRPr="008F5D12" w:rsidRDefault="00E80A2A" w:rsidP="00E80A2A">
      <w:pPr>
        <w:ind w:firstLine="720"/>
        <w:rPr>
          <w:rFonts w:asciiTheme="minorHAnsi" w:eastAsiaTheme="majorEastAsia" w:hAnsiTheme="minorHAnsi" w:cstheme="minorHAnsi"/>
          <w:spacing w:val="-10"/>
          <w:kern w:val="28"/>
          <w:lang w:val="en-GB"/>
        </w:rPr>
      </w:pPr>
    </w:p>
    <w:p w14:paraId="6F255FE9" w14:textId="3CA45205" w:rsidR="006345F1" w:rsidRPr="008F5D12" w:rsidRDefault="00D21FF1" w:rsidP="006345F1">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noProof/>
          <w:color w:val="FF0000"/>
          <w:spacing w:val="-10"/>
          <w:kern w:val="28"/>
          <w:lang w:val="en-GB"/>
        </w:rPr>
        <w:drawing>
          <wp:anchor distT="0" distB="0" distL="114300" distR="114300" simplePos="0" relativeHeight="251655680" behindDoc="0" locked="0" layoutInCell="1" allowOverlap="1" wp14:anchorId="0D27E7B0" wp14:editId="7880343E">
            <wp:simplePos x="0" y="0"/>
            <wp:positionH relativeFrom="column">
              <wp:posOffset>3530600</wp:posOffset>
            </wp:positionH>
            <wp:positionV relativeFrom="paragraph">
              <wp:posOffset>8255</wp:posOffset>
            </wp:positionV>
            <wp:extent cx="2701290" cy="1920875"/>
            <wp:effectExtent l="0" t="0" r="3810" b="0"/>
            <wp:wrapSquare wrapText="bothSides"/>
            <wp:docPr id="4" name="Picture 4"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1290" cy="1920875"/>
                    </a:xfrm>
                    <a:prstGeom prst="rect">
                      <a:avLst/>
                    </a:prstGeom>
                  </pic:spPr>
                </pic:pic>
              </a:graphicData>
            </a:graphic>
            <wp14:sizeRelH relativeFrom="margin">
              <wp14:pctWidth>0</wp14:pctWidth>
            </wp14:sizeRelH>
            <wp14:sizeRelV relativeFrom="margin">
              <wp14:pctHeight>0</wp14:pctHeight>
            </wp14:sizeRelV>
          </wp:anchor>
        </w:drawing>
      </w:r>
      <w:r w:rsidR="008F0B20" w:rsidRPr="008F5D12">
        <w:rPr>
          <w:rFonts w:asciiTheme="minorHAnsi" w:eastAsiaTheme="majorEastAsia" w:hAnsiTheme="minorHAnsi" w:cstheme="minorHAnsi"/>
          <w:spacing w:val="-10"/>
          <w:kern w:val="28"/>
          <w:lang w:val="en-GB"/>
        </w:rPr>
        <w:t>D</w:t>
      </w:r>
      <w:r w:rsidR="007C43CF" w:rsidRPr="008F5D12">
        <w:rPr>
          <w:rFonts w:asciiTheme="minorHAnsi" w:eastAsiaTheme="majorEastAsia" w:hAnsiTheme="minorHAnsi" w:cstheme="minorHAnsi"/>
          <w:spacing w:val="-10"/>
          <w:kern w:val="28"/>
          <w:lang w:val="en-GB"/>
        </w:rPr>
        <w:t xml:space="preserve">espite not having much contact over the years; they both moved to Copenhagen to construct their boats </w:t>
      </w:r>
      <w:proofErr w:type="spellStart"/>
      <w:r w:rsidR="007C43CF" w:rsidRPr="008F5D12">
        <w:rPr>
          <w:rFonts w:asciiTheme="minorHAnsi" w:eastAsiaTheme="majorEastAsia" w:hAnsiTheme="minorHAnsi" w:cstheme="minorHAnsi"/>
          <w:spacing w:val="-10"/>
          <w:kern w:val="28"/>
          <w:lang w:val="en-GB"/>
        </w:rPr>
        <w:t>Drífa</w:t>
      </w:r>
      <w:proofErr w:type="spellEnd"/>
      <w:r w:rsidR="007C43CF" w:rsidRPr="008F5D12">
        <w:rPr>
          <w:rFonts w:asciiTheme="minorHAnsi" w:eastAsiaTheme="majorEastAsia" w:hAnsiTheme="minorHAnsi" w:cstheme="minorHAnsi"/>
          <w:spacing w:val="-10"/>
          <w:kern w:val="28"/>
          <w:lang w:val="en-GB"/>
        </w:rPr>
        <w:t xml:space="preserve"> &amp; </w:t>
      </w:r>
      <w:proofErr w:type="spellStart"/>
      <w:r w:rsidR="007C43CF" w:rsidRPr="008F5D12">
        <w:rPr>
          <w:rFonts w:asciiTheme="minorHAnsi" w:eastAsiaTheme="majorEastAsia" w:hAnsiTheme="minorHAnsi" w:cstheme="minorHAnsi"/>
          <w:spacing w:val="-10"/>
          <w:kern w:val="28"/>
          <w:lang w:val="en-GB"/>
        </w:rPr>
        <w:t>Kría</w:t>
      </w:r>
      <w:proofErr w:type="spellEnd"/>
      <w:r w:rsidR="007C43CF" w:rsidRPr="008F5D12">
        <w:rPr>
          <w:rFonts w:asciiTheme="minorHAnsi" w:eastAsiaTheme="majorEastAsia" w:hAnsiTheme="minorHAnsi" w:cstheme="minorHAnsi"/>
          <w:spacing w:val="-10"/>
          <w:kern w:val="28"/>
          <w:lang w:val="en-GB"/>
        </w:rPr>
        <w:t>. In the beginning they gather</w:t>
      </w:r>
      <w:r w:rsidR="00C0144D" w:rsidRPr="008F5D12">
        <w:rPr>
          <w:rFonts w:asciiTheme="minorHAnsi" w:eastAsiaTheme="majorEastAsia" w:hAnsiTheme="minorHAnsi" w:cstheme="minorHAnsi"/>
          <w:spacing w:val="-10"/>
          <w:kern w:val="28"/>
          <w:lang w:val="en-GB"/>
        </w:rPr>
        <w:t>ed</w:t>
      </w:r>
      <w:r w:rsidR="007C43CF" w:rsidRPr="008F5D12">
        <w:rPr>
          <w:rFonts w:asciiTheme="minorHAnsi" w:eastAsiaTheme="majorEastAsia" w:hAnsiTheme="minorHAnsi" w:cstheme="minorHAnsi"/>
          <w:spacing w:val="-10"/>
          <w:kern w:val="28"/>
          <w:lang w:val="en-GB"/>
        </w:rPr>
        <w:t xml:space="preserve"> texts, books, images, </w:t>
      </w:r>
      <w:r w:rsidR="0074313A" w:rsidRPr="008F5D12">
        <w:rPr>
          <w:rFonts w:asciiTheme="minorHAnsi" w:eastAsiaTheme="majorEastAsia" w:hAnsiTheme="minorHAnsi" w:cstheme="minorHAnsi"/>
          <w:spacing w:val="-10"/>
          <w:kern w:val="28"/>
          <w:lang w:val="en-GB"/>
        </w:rPr>
        <w:t>materials,</w:t>
      </w:r>
      <w:r w:rsidR="007C43CF" w:rsidRPr="008F5D12">
        <w:rPr>
          <w:rFonts w:asciiTheme="minorHAnsi" w:eastAsiaTheme="majorEastAsia" w:hAnsiTheme="minorHAnsi" w:cstheme="minorHAnsi"/>
          <w:spacing w:val="-10"/>
          <w:kern w:val="28"/>
          <w:lang w:val="en-GB"/>
        </w:rPr>
        <w:t xml:space="preserve"> and essential equipment, whatever was needed to make the boats.</w:t>
      </w:r>
      <w:r w:rsidR="00A95999" w:rsidRPr="008F5D12">
        <w:rPr>
          <w:rFonts w:asciiTheme="minorHAnsi" w:eastAsiaTheme="majorEastAsia" w:hAnsiTheme="minorHAnsi" w:cstheme="minorHAnsi"/>
          <w:spacing w:val="-10"/>
          <w:kern w:val="28"/>
          <w:lang w:val="en-GB"/>
        </w:rPr>
        <w:t xml:space="preserve"> In boat design</w:t>
      </w:r>
      <w:r w:rsidR="00506958" w:rsidRPr="008F5D12">
        <w:rPr>
          <w:rFonts w:asciiTheme="minorHAnsi" w:eastAsiaTheme="majorEastAsia" w:hAnsiTheme="minorHAnsi" w:cstheme="minorHAnsi"/>
          <w:spacing w:val="-10"/>
          <w:kern w:val="28"/>
          <w:lang w:val="en-GB"/>
        </w:rPr>
        <w:t xml:space="preserve"> the preliminary considerations are as follows: Choice of boat-type, intended use and main dimensions, once you have an idea for each, you can start with building</w:t>
      </w:r>
      <w:r w:rsidR="00506958" w:rsidRPr="008F5D12">
        <w:rPr>
          <w:rStyle w:val="FootnoteReference"/>
          <w:rFonts w:asciiTheme="minorHAnsi" w:eastAsiaTheme="majorEastAsia" w:hAnsiTheme="minorHAnsi" w:cstheme="minorHAnsi"/>
          <w:spacing w:val="-10"/>
          <w:kern w:val="28"/>
          <w:lang w:val="en-GB"/>
        </w:rPr>
        <w:footnoteReference w:id="9"/>
      </w:r>
      <w:r w:rsidR="00506958" w:rsidRPr="008F5D12">
        <w:rPr>
          <w:rFonts w:asciiTheme="minorHAnsi" w:eastAsiaTheme="majorEastAsia" w:hAnsiTheme="minorHAnsi" w:cstheme="minorHAnsi"/>
          <w:spacing w:val="-10"/>
          <w:kern w:val="28"/>
          <w:lang w:val="en-GB"/>
        </w:rPr>
        <w:t>.</w:t>
      </w:r>
      <w:r w:rsidR="00005901" w:rsidRPr="008F5D12">
        <w:rPr>
          <w:rFonts w:asciiTheme="minorHAnsi" w:eastAsiaTheme="majorEastAsia" w:hAnsiTheme="minorHAnsi" w:cstheme="minorHAnsi"/>
          <w:spacing w:val="-10"/>
          <w:kern w:val="28"/>
          <w:lang w:val="en-GB"/>
        </w:rPr>
        <w:t xml:space="preserve"> Since they hadn’t owned nor built boats before</w:t>
      </w:r>
      <w:r w:rsidR="00005901" w:rsidRPr="008F5D12">
        <w:rPr>
          <w:rFonts w:asciiTheme="minorHAnsi" w:eastAsiaTheme="majorEastAsia" w:hAnsiTheme="minorHAnsi" w:cstheme="minorHAnsi"/>
          <w:color w:val="FF0000"/>
          <w:spacing w:val="-10"/>
          <w:kern w:val="28"/>
          <w:lang w:val="en-GB"/>
        </w:rPr>
        <w:t xml:space="preserve"> </w:t>
      </w:r>
      <w:r w:rsidR="009F368D" w:rsidRPr="008F5D12">
        <w:rPr>
          <w:rFonts w:asciiTheme="minorHAnsi" w:eastAsiaTheme="majorEastAsia" w:hAnsiTheme="minorHAnsi" w:cstheme="minorHAnsi"/>
          <w:spacing w:val="-10"/>
          <w:kern w:val="28"/>
          <w:lang w:val="en-GB"/>
        </w:rPr>
        <w:t>Tobbi and Guðmundur</w:t>
      </w:r>
      <w:r w:rsidR="007C43CF" w:rsidRPr="008F5D12">
        <w:rPr>
          <w:rFonts w:asciiTheme="minorHAnsi" w:eastAsiaTheme="majorEastAsia" w:hAnsiTheme="minorHAnsi" w:cstheme="minorHAnsi"/>
          <w:spacing w:val="-10"/>
          <w:kern w:val="28"/>
          <w:lang w:val="en-GB"/>
        </w:rPr>
        <w:t xml:space="preserve"> referred to themselves as armchair sailors</w:t>
      </w:r>
      <w:r w:rsidR="00385045" w:rsidRPr="008F5D12">
        <w:rPr>
          <w:rFonts w:asciiTheme="minorHAnsi" w:eastAsiaTheme="majorEastAsia" w:hAnsiTheme="minorHAnsi" w:cstheme="minorHAnsi"/>
          <w:spacing w:val="-10"/>
          <w:kern w:val="28"/>
          <w:lang w:val="en-GB"/>
        </w:rPr>
        <w:t>.</w:t>
      </w:r>
    </w:p>
    <w:p w14:paraId="217256B3" w14:textId="7857EC9A" w:rsidR="00005901" w:rsidRPr="008F5D12" w:rsidRDefault="00385045" w:rsidP="006345F1">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 </w:t>
      </w:r>
    </w:p>
    <w:p w14:paraId="659E3AFF" w14:textId="06EB5C17" w:rsidR="00385045" w:rsidRPr="008F5D12" w:rsidRDefault="006D2CE3" w:rsidP="00005901">
      <w:pPr>
        <w:rPr>
          <w:rFonts w:asciiTheme="minorHAnsi" w:eastAsiaTheme="majorEastAsia" w:hAnsiTheme="minorHAnsi" w:cstheme="minorHAnsi"/>
          <w:spacing w:val="-10"/>
          <w:kern w:val="28"/>
          <w:lang w:val="en-GB"/>
        </w:rPr>
      </w:pPr>
      <w:r w:rsidRPr="008F5D12">
        <w:rPr>
          <w:rFonts w:asciiTheme="minorHAnsi" w:hAnsiTheme="minorHAnsi" w:cstheme="minorHAnsi"/>
          <w:noProof/>
        </w:rPr>
        <mc:AlternateContent>
          <mc:Choice Requires="wps">
            <w:drawing>
              <wp:anchor distT="0" distB="0" distL="114300" distR="114300" simplePos="0" relativeHeight="251657728" behindDoc="0" locked="0" layoutInCell="1" allowOverlap="1" wp14:anchorId="7B73BDB4" wp14:editId="31E8AED1">
                <wp:simplePos x="0" y="0"/>
                <wp:positionH relativeFrom="column">
                  <wp:posOffset>3528060</wp:posOffset>
                </wp:positionH>
                <wp:positionV relativeFrom="paragraph">
                  <wp:posOffset>59690</wp:posOffset>
                </wp:positionV>
                <wp:extent cx="2918460" cy="635"/>
                <wp:effectExtent l="0" t="0" r="2540" b="6350"/>
                <wp:wrapSquare wrapText="bothSides"/>
                <wp:docPr id="3" name="Text Box 3"/>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424AA1B9" w14:textId="193DAE4E" w:rsidR="005551DA" w:rsidRPr="006D2CE3" w:rsidRDefault="006D2CE3" w:rsidP="005551DA">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5551DA" w:rsidRPr="006D2CE3">
                              <w:rPr>
                                <w:i w:val="0"/>
                                <w:iCs w:val="0"/>
                                <w:color w:val="000000" w:themeColor="text1"/>
                                <w:sz w:val="20"/>
                                <w:szCs w:val="20"/>
                              </w:rPr>
                              <w:t xml:space="preserve"> </w:t>
                            </w:r>
                            <w:r w:rsidR="005551DA" w:rsidRPr="006D2CE3">
                              <w:rPr>
                                <w:i w:val="0"/>
                                <w:iCs w:val="0"/>
                                <w:color w:val="000000" w:themeColor="text1"/>
                                <w:sz w:val="20"/>
                                <w:szCs w:val="20"/>
                              </w:rPr>
                              <w:fldChar w:fldCharType="begin"/>
                            </w:r>
                            <w:r w:rsidR="005551DA" w:rsidRPr="006D2CE3">
                              <w:rPr>
                                <w:i w:val="0"/>
                                <w:iCs w:val="0"/>
                                <w:color w:val="000000" w:themeColor="text1"/>
                                <w:sz w:val="20"/>
                                <w:szCs w:val="20"/>
                              </w:rPr>
                              <w:instrText xml:space="preserve"> SEQ Figure \* ARABIC </w:instrText>
                            </w:r>
                            <w:r w:rsidR="005551DA" w:rsidRPr="006D2CE3">
                              <w:rPr>
                                <w:i w:val="0"/>
                                <w:iCs w:val="0"/>
                                <w:color w:val="000000" w:themeColor="text1"/>
                                <w:sz w:val="20"/>
                                <w:szCs w:val="20"/>
                              </w:rPr>
                              <w:fldChar w:fldCharType="separate"/>
                            </w:r>
                            <w:r w:rsidR="004F5D71" w:rsidRPr="006D2CE3">
                              <w:rPr>
                                <w:i w:val="0"/>
                                <w:iCs w:val="0"/>
                                <w:noProof/>
                                <w:color w:val="000000" w:themeColor="text1"/>
                                <w:sz w:val="20"/>
                                <w:szCs w:val="20"/>
                              </w:rPr>
                              <w:t>7</w:t>
                            </w:r>
                            <w:r w:rsidR="005551DA" w:rsidRPr="006D2CE3">
                              <w:rPr>
                                <w:i w:val="0"/>
                                <w:iCs w:val="0"/>
                                <w:color w:val="000000" w:themeColor="text1"/>
                                <w:sz w:val="20"/>
                                <w:szCs w:val="20"/>
                              </w:rPr>
                              <w:fldChar w:fldCharType="end"/>
                            </w:r>
                            <w:r w:rsidR="005551DA" w:rsidRPr="006D2CE3">
                              <w:rPr>
                                <w:i w:val="0"/>
                                <w:iCs w:val="0"/>
                                <w:color w:val="000000" w:themeColor="text1"/>
                                <w:sz w:val="20"/>
                                <w:szCs w:val="20"/>
                              </w:rPr>
                              <w:t>: Design Spiral from Principles of Yacht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3BDB4" id="Text Box 3" o:spid="_x0000_s1032" type="#_x0000_t202" style="position:absolute;margin-left:277.8pt;margin-top:4.7pt;width:229.8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2MGQIAAD8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t18WJ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" stroked="f">
                <v:textbox style="mso-fit-shape-to-text:t" inset="0,0,0,0">
                  <w:txbxContent>
                    <w:p w14:paraId="424AA1B9" w14:textId="193DAE4E" w:rsidR="005551DA" w:rsidRPr="006D2CE3" w:rsidRDefault="006D2CE3" w:rsidP="005551DA">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5551DA" w:rsidRPr="006D2CE3">
                        <w:rPr>
                          <w:i w:val="0"/>
                          <w:iCs w:val="0"/>
                          <w:color w:val="000000" w:themeColor="text1"/>
                          <w:sz w:val="20"/>
                          <w:szCs w:val="20"/>
                        </w:rPr>
                        <w:t xml:space="preserve"> </w:t>
                      </w:r>
                      <w:r w:rsidR="005551DA" w:rsidRPr="006D2CE3">
                        <w:rPr>
                          <w:i w:val="0"/>
                          <w:iCs w:val="0"/>
                          <w:color w:val="000000" w:themeColor="text1"/>
                          <w:sz w:val="20"/>
                          <w:szCs w:val="20"/>
                        </w:rPr>
                        <w:fldChar w:fldCharType="begin"/>
                      </w:r>
                      <w:r w:rsidR="005551DA" w:rsidRPr="006D2CE3">
                        <w:rPr>
                          <w:i w:val="0"/>
                          <w:iCs w:val="0"/>
                          <w:color w:val="000000" w:themeColor="text1"/>
                          <w:sz w:val="20"/>
                          <w:szCs w:val="20"/>
                        </w:rPr>
                        <w:instrText xml:space="preserve"> SEQ Figure \* ARABIC </w:instrText>
                      </w:r>
                      <w:r w:rsidR="005551DA" w:rsidRPr="006D2CE3">
                        <w:rPr>
                          <w:i w:val="0"/>
                          <w:iCs w:val="0"/>
                          <w:color w:val="000000" w:themeColor="text1"/>
                          <w:sz w:val="20"/>
                          <w:szCs w:val="20"/>
                        </w:rPr>
                        <w:fldChar w:fldCharType="separate"/>
                      </w:r>
                      <w:r w:rsidR="004F5D71" w:rsidRPr="006D2CE3">
                        <w:rPr>
                          <w:i w:val="0"/>
                          <w:iCs w:val="0"/>
                          <w:noProof/>
                          <w:color w:val="000000" w:themeColor="text1"/>
                          <w:sz w:val="20"/>
                          <w:szCs w:val="20"/>
                        </w:rPr>
                        <w:t>7</w:t>
                      </w:r>
                      <w:r w:rsidR="005551DA" w:rsidRPr="006D2CE3">
                        <w:rPr>
                          <w:i w:val="0"/>
                          <w:iCs w:val="0"/>
                          <w:color w:val="000000" w:themeColor="text1"/>
                          <w:sz w:val="20"/>
                          <w:szCs w:val="20"/>
                        </w:rPr>
                        <w:fldChar w:fldCharType="end"/>
                      </w:r>
                      <w:r w:rsidR="005551DA" w:rsidRPr="006D2CE3">
                        <w:rPr>
                          <w:i w:val="0"/>
                          <w:iCs w:val="0"/>
                          <w:color w:val="000000" w:themeColor="text1"/>
                          <w:sz w:val="20"/>
                          <w:szCs w:val="20"/>
                        </w:rPr>
                        <w:t>: Design Spiral from Principles of Yacht Design.</w:t>
                      </w:r>
                    </w:p>
                  </w:txbxContent>
                </v:textbox>
                <w10:wrap type="square"/>
              </v:shape>
            </w:pict>
          </mc:Fallback>
        </mc:AlternateContent>
      </w:r>
    </w:p>
    <w:p w14:paraId="54172F88" w14:textId="35023473" w:rsidR="005E5B5A" w:rsidRPr="008F5D12" w:rsidRDefault="005E5B5A" w:rsidP="00005901">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noProof/>
          <w:spacing w:val="-10"/>
          <w:kern w:val="28"/>
          <w:lang w:val="en-GB"/>
        </w:rPr>
        <w:drawing>
          <wp:anchor distT="0" distB="0" distL="114300" distR="114300" simplePos="0" relativeHeight="251632128" behindDoc="0" locked="0" layoutInCell="1" allowOverlap="1" wp14:anchorId="5B828973" wp14:editId="2EDA1D4B">
            <wp:simplePos x="0" y="0"/>
            <wp:positionH relativeFrom="column">
              <wp:posOffset>3839845</wp:posOffset>
            </wp:positionH>
            <wp:positionV relativeFrom="paragraph">
              <wp:posOffset>159385</wp:posOffset>
            </wp:positionV>
            <wp:extent cx="2080895" cy="2432050"/>
            <wp:effectExtent l="0" t="0" r="1905" b="6350"/>
            <wp:wrapTopAndBottom/>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0895" cy="2432050"/>
                    </a:xfrm>
                    <a:prstGeom prst="rect">
                      <a:avLst/>
                    </a:prstGeom>
                  </pic:spPr>
                </pic:pic>
              </a:graphicData>
            </a:graphic>
            <wp14:sizeRelH relativeFrom="margin">
              <wp14:pctWidth>0</wp14:pctWidth>
            </wp14:sizeRelH>
            <wp14:sizeRelV relativeFrom="margin">
              <wp14:pctHeight>0</wp14:pctHeight>
            </wp14:sizeRelV>
          </wp:anchor>
        </w:drawing>
      </w:r>
      <w:r w:rsidRPr="008F5D12">
        <w:rPr>
          <w:rFonts w:asciiTheme="minorHAnsi" w:eastAsiaTheme="majorEastAsia" w:hAnsiTheme="minorHAnsi" w:cstheme="minorHAnsi"/>
          <w:noProof/>
          <w:spacing w:val="-10"/>
          <w:kern w:val="28"/>
          <w:lang w:val="en-GB"/>
        </w:rPr>
        <w:drawing>
          <wp:anchor distT="0" distB="0" distL="114300" distR="114300" simplePos="0" relativeHeight="251656704" behindDoc="0" locked="0" layoutInCell="1" allowOverlap="1" wp14:anchorId="2ADF2B73" wp14:editId="76D6F0A0">
            <wp:simplePos x="0" y="0"/>
            <wp:positionH relativeFrom="column">
              <wp:posOffset>-635</wp:posOffset>
            </wp:positionH>
            <wp:positionV relativeFrom="paragraph">
              <wp:posOffset>208915</wp:posOffset>
            </wp:positionV>
            <wp:extent cx="3526790" cy="23202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6790" cy="2320290"/>
                    </a:xfrm>
                    <a:prstGeom prst="rect">
                      <a:avLst/>
                    </a:prstGeom>
                  </pic:spPr>
                </pic:pic>
              </a:graphicData>
            </a:graphic>
            <wp14:sizeRelH relativeFrom="margin">
              <wp14:pctWidth>0</wp14:pctWidth>
            </wp14:sizeRelH>
            <wp14:sizeRelV relativeFrom="margin">
              <wp14:pctHeight>0</wp14:pctHeight>
            </wp14:sizeRelV>
          </wp:anchor>
        </w:drawing>
      </w:r>
      <w:r w:rsidRPr="008F5D12">
        <w:rPr>
          <w:rFonts w:asciiTheme="minorHAnsi" w:hAnsiTheme="minorHAnsi" w:cstheme="minorHAnsi"/>
          <w:noProof/>
        </w:rPr>
        <mc:AlternateContent>
          <mc:Choice Requires="wps">
            <w:drawing>
              <wp:anchor distT="0" distB="0" distL="114300" distR="114300" simplePos="0" relativeHeight="251665920" behindDoc="0" locked="0" layoutInCell="1" allowOverlap="1" wp14:anchorId="328BF817" wp14:editId="65F804A4">
                <wp:simplePos x="0" y="0"/>
                <wp:positionH relativeFrom="column">
                  <wp:posOffset>-635</wp:posOffset>
                </wp:positionH>
                <wp:positionV relativeFrom="paragraph">
                  <wp:posOffset>2586355</wp:posOffset>
                </wp:positionV>
                <wp:extent cx="3526790" cy="635"/>
                <wp:effectExtent l="0" t="0" r="3810" b="12065"/>
                <wp:wrapTopAndBottom/>
                <wp:docPr id="20" name="Text Box 20"/>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0DF53CDD" w14:textId="398497B8" w:rsidR="00100694" w:rsidRPr="006D2CE3" w:rsidRDefault="006D2CE3" w:rsidP="00100694">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100694" w:rsidRPr="006D2CE3">
                              <w:rPr>
                                <w:i w:val="0"/>
                                <w:iCs w:val="0"/>
                                <w:color w:val="000000" w:themeColor="text1"/>
                                <w:sz w:val="20"/>
                                <w:szCs w:val="20"/>
                              </w:rPr>
                              <w:t xml:space="preserve"> </w:t>
                            </w:r>
                            <w:r w:rsidR="00100694" w:rsidRPr="006D2CE3">
                              <w:rPr>
                                <w:i w:val="0"/>
                                <w:iCs w:val="0"/>
                                <w:color w:val="000000" w:themeColor="text1"/>
                                <w:sz w:val="20"/>
                                <w:szCs w:val="20"/>
                              </w:rPr>
                              <w:fldChar w:fldCharType="begin"/>
                            </w:r>
                            <w:r w:rsidR="00100694" w:rsidRPr="006D2CE3">
                              <w:rPr>
                                <w:i w:val="0"/>
                                <w:iCs w:val="0"/>
                                <w:color w:val="000000" w:themeColor="text1"/>
                                <w:sz w:val="20"/>
                                <w:szCs w:val="20"/>
                              </w:rPr>
                              <w:instrText xml:space="preserve"> SEQ Figure \* ARABIC </w:instrText>
                            </w:r>
                            <w:r w:rsidR="00100694" w:rsidRPr="006D2CE3">
                              <w:rPr>
                                <w:i w:val="0"/>
                                <w:iCs w:val="0"/>
                                <w:color w:val="000000" w:themeColor="text1"/>
                                <w:sz w:val="20"/>
                                <w:szCs w:val="20"/>
                              </w:rPr>
                              <w:fldChar w:fldCharType="separate"/>
                            </w:r>
                            <w:r w:rsidR="004F5D71" w:rsidRPr="006D2CE3">
                              <w:rPr>
                                <w:i w:val="0"/>
                                <w:iCs w:val="0"/>
                                <w:noProof/>
                                <w:color w:val="000000" w:themeColor="text1"/>
                                <w:sz w:val="20"/>
                                <w:szCs w:val="20"/>
                              </w:rPr>
                              <w:t>8</w:t>
                            </w:r>
                            <w:r w:rsidR="00100694" w:rsidRPr="006D2CE3">
                              <w:rPr>
                                <w:i w:val="0"/>
                                <w:iCs w:val="0"/>
                                <w:color w:val="000000" w:themeColor="text1"/>
                                <w:sz w:val="20"/>
                                <w:szCs w:val="20"/>
                              </w:rPr>
                              <w:fldChar w:fldCharType="end"/>
                            </w:r>
                            <w:r w:rsidR="00100694" w:rsidRPr="006D2CE3">
                              <w:rPr>
                                <w:i w:val="0"/>
                                <w:iCs w:val="0"/>
                                <w:color w:val="000000" w:themeColor="text1"/>
                                <w:sz w:val="20"/>
                                <w:szCs w:val="20"/>
                              </w:rPr>
                              <w:t xml:space="preserve">: </w:t>
                            </w:r>
                            <w:proofErr w:type="spellStart"/>
                            <w:r w:rsidR="00100694" w:rsidRPr="006D2CE3">
                              <w:rPr>
                                <w:i w:val="0"/>
                                <w:iCs w:val="0"/>
                                <w:color w:val="000000" w:themeColor="text1"/>
                                <w:sz w:val="20"/>
                                <w:szCs w:val="20"/>
                              </w:rPr>
                              <w:t>Kría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F817" id="Text Box 20" o:spid="_x0000_s1033" type="#_x0000_t202" style="position:absolute;margin-left:-.05pt;margin-top:203.65pt;width:277.7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d9GgIAAD8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b2+ns7hOFJMVmN7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" stroked="f">
                <v:textbox style="mso-fit-shape-to-text:t" inset="0,0,0,0">
                  <w:txbxContent>
                    <w:p w14:paraId="0DF53CDD" w14:textId="398497B8" w:rsidR="00100694" w:rsidRPr="006D2CE3" w:rsidRDefault="006D2CE3" w:rsidP="00100694">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100694" w:rsidRPr="006D2CE3">
                        <w:rPr>
                          <w:i w:val="0"/>
                          <w:iCs w:val="0"/>
                          <w:color w:val="000000" w:themeColor="text1"/>
                          <w:sz w:val="20"/>
                          <w:szCs w:val="20"/>
                        </w:rPr>
                        <w:t xml:space="preserve"> </w:t>
                      </w:r>
                      <w:r w:rsidR="00100694" w:rsidRPr="006D2CE3">
                        <w:rPr>
                          <w:i w:val="0"/>
                          <w:iCs w:val="0"/>
                          <w:color w:val="000000" w:themeColor="text1"/>
                          <w:sz w:val="20"/>
                          <w:szCs w:val="20"/>
                        </w:rPr>
                        <w:fldChar w:fldCharType="begin"/>
                      </w:r>
                      <w:r w:rsidR="00100694" w:rsidRPr="006D2CE3">
                        <w:rPr>
                          <w:i w:val="0"/>
                          <w:iCs w:val="0"/>
                          <w:color w:val="000000" w:themeColor="text1"/>
                          <w:sz w:val="20"/>
                          <w:szCs w:val="20"/>
                        </w:rPr>
                        <w:instrText xml:space="preserve"> SEQ Figure \* ARABIC </w:instrText>
                      </w:r>
                      <w:r w:rsidR="00100694" w:rsidRPr="006D2CE3">
                        <w:rPr>
                          <w:i w:val="0"/>
                          <w:iCs w:val="0"/>
                          <w:color w:val="000000" w:themeColor="text1"/>
                          <w:sz w:val="20"/>
                          <w:szCs w:val="20"/>
                        </w:rPr>
                        <w:fldChar w:fldCharType="separate"/>
                      </w:r>
                      <w:r w:rsidR="004F5D71" w:rsidRPr="006D2CE3">
                        <w:rPr>
                          <w:i w:val="0"/>
                          <w:iCs w:val="0"/>
                          <w:noProof/>
                          <w:color w:val="000000" w:themeColor="text1"/>
                          <w:sz w:val="20"/>
                          <w:szCs w:val="20"/>
                        </w:rPr>
                        <w:t>8</w:t>
                      </w:r>
                      <w:r w:rsidR="00100694" w:rsidRPr="006D2CE3">
                        <w:rPr>
                          <w:i w:val="0"/>
                          <w:iCs w:val="0"/>
                          <w:color w:val="000000" w:themeColor="text1"/>
                          <w:sz w:val="20"/>
                          <w:szCs w:val="20"/>
                        </w:rPr>
                        <w:fldChar w:fldCharType="end"/>
                      </w:r>
                      <w:r w:rsidR="00100694" w:rsidRPr="006D2CE3">
                        <w:rPr>
                          <w:i w:val="0"/>
                          <w:iCs w:val="0"/>
                          <w:color w:val="000000" w:themeColor="text1"/>
                          <w:sz w:val="20"/>
                          <w:szCs w:val="20"/>
                        </w:rPr>
                        <w:t xml:space="preserve">: </w:t>
                      </w:r>
                      <w:proofErr w:type="spellStart"/>
                      <w:r w:rsidR="00100694" w:rsidRPr="006D2CE3">
                        <w:rPr>
                          <w:i w:val="0"/>
                          <w:iCs w:val="0"/>
                          <w:color w:val="000000" w:themeColor="text1"/>
                          <w:sz w:val="20"/>
                          <w:szCs w:val="20"/>
                        </w:rPr>
                        <w:t>Kría</w:t>
                      </w:r>
                      <w:proofErr w:type="spellEnd"/>
                    </w:p>
                  </w:txbxContent>
                </v:textbox>
                <w10:wrap type="topAndBottom"/>
              </v:shape>
            </w:pict>
          </mc:Fallback>
        </mc:AlternateContent>
      </w:r>
      <w:r w:rsidRPr="008F5D12">
        <w:rPr>
          <w:rFonts w:asciiTheme="minorHAnsi" w:hAnsiTheme="minorHAnsi" w:cstheme="minorHAnsi"/>
          <w:noProof/>
        </w:rPr>
        <mc:AlternateContent>
          <mc:Choice Requires="wps">
            <w:drawing>
              <wp:anchor distT="0" distB="0" distL="114300" distR="114300" simplePos="0" relativeHeight="251666944" behindDoc="0" locked="0" layoutInCell="1" allowOverlap="1" wp14:anchorId="7C6B4751" wp14:editId="38E28AEA">
                <wp:simplePos x="0" y="0"/>
                <wp:positionH relativeFrom="column">
                  <wp:posOffset>3839845</wp:posOffset>
                </wp:positionH>
                <wp:positionV relativeFrom="paragraph">
                  <wp:posOffset>2648585</wp:posOffset>
                </wp:positionV>
                <wp:extent cx="2080895" cy="635"/>
                <wp:effectExtent l="0" t="0" r="1905" b="12065"/>
                <wp:wrapTopAndBottom/>
                <wp:docPr id="21" name="Text Box 21"/>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14:paraId="5028BD1C" w14:textId="09CC4EB2" w:rsidR="00100694" w:rsidRPr="006D2CE3" w:rsidRDefault="006D2CE3" w:rsidP="00100694">
                            <w:pPr>
                              <w:pStyle w:val="Caption"/>
                              <w:rPr>
                                <w:rFonts w:eastAsiaTheme="majorEastAsia"/>
                                <w:i w:val="0"/>
                                <w:iCs w:val="0"/>
                                <w:noProof/>
                                <w:spacing w:val="-10"/>
                                <w:kern w:val="28"/>
                                <w:sz w:val="20"/>
                                <w:szCs w:val="20"/>
                                <w:lang w:val="en-GB"/>
                              </w:rPr>
                            </w:pPr>
                            <w:r>
                              <w:rPr>
                                <w:i w:val="0"/>
                                <w:iCs w:val="0"/>
                                <w:sz w:val="20"/>
                                <w:szCs w:val="20"/>
                              </w:rPr>
                              <w:t>Image</w:t>
                            </w:r>
                            <w:r w:rsidR="00100694" w:rsidRPr="006D2CE3">
                              <w:rPr>
                                <w:i w:val="0"/>
                                <w:iCs w:val="0"/>
                                <w:sz w:val="20"/>
                                <w:szCs w:val="20"/>
                              </w:rPr>
                              <w:t xml:space="preserve"> </w:t>
                            </w:r>
                            <w:r w:rsidR="00100694" w:rsidRPr="006D2CE3">
                              <w:rPr>
                                <w:i w:val="0"/>
                                <w:iCs w:val="0"/>
                                <w:sz w:val="20"/>
                                <w:szCs w:val="20"/>
                              </w:rPr>
                              <w:fldChar w:fldCharType="begin"/>
                            </w:r>
                            <w:r w:rsidR="00100694" w:rsidRPr="006D2CE3">
                              <w:rPr>
                                <w:i w:val="0"/>
                                <w:iCs w:val="0"/>
                                <w:sz w:val="20"/>
                                <w:szCs w:val="20"/>
                              </w:rPr>
                              <w:instrText xml:space="preserve"> SEQ Figure \* ARABIC </w:instrText>
                            </w:r>
                            <w:r w:rsidR="00100694" w:rsidRPr="006D2CE3">
                              <w:rPr>
                                <w:i w:val="0"/>
                                <w:iCs w:val="0"/>
                                <w:sz w:val="20"/>
                                <w:szCs w:val="20"/>
                              </w:rPr>
                              <w:fldChar w:fldCharType="separate"/>
                            </w:r>
                            <w:r w:rsidR="004F5D71" w:rsidRPr="006D2CE3">
                              <w:rPr>
                                <w:i w:val="0"/>
                                <w:iCs w:val="0"/>
                                <w:noProof/>
                                <w:sz w:val="20"/>
                                <w:szCs w:val="20"/>
                              </w:rPr>
                              <w:t>9</w:t>
                            </w:r>
                            <w:r w:rsidR="00100694" w:rsidRPr="006D2CE3">
                              <w:rPr>
                                <w:i w:val="0"/>
                                <w:iCs w:val="0"/>
                                <w:sz w:val="20"/>
                                <w:szCs w:val="20"/>
                              </w:rPr>
                              <w:fldChar w:fldCharType="end"/>
                            </w:r>
                            <w:r w:rsidR="00100694" w:rsidRPr="006D2CE3">
                              <w:rPr>
                                <w:i w:val="0"/>
                                <w:iCs w:val="0"/>
                                <w:sz w:val="20"/>
                                <w:szCs w:val="20"/>
                              </w:rPr>
                              <w:t xml:space="preserve">: </w:t>
                            </w:r>
                            <w:proofErr w:type="spellStart"/>
                            <w:r w:rsidR="00100694" w:rsidRPr="006D2CE3">
                              <w:rPr>
                                <w:i w:val="0"/>
                                <w:iCs w:val="0"/>
                                <w:sz w:val="20"/>
                                <w:szCs w:val="20"/>
                              </w:rPr>
                              <w:t>Drífa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4751" id="Text Box 21" o:spid="_x0000_s1034" type="#_x0000_t202" style="position:absolute;margin-left:302.35pt;margin-top:208.55pt;width:163.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" stroked="f">
                <v:textbox style="mso-fit-shape-to-text:t" inset="0,0,0,0">
                  <w:txbxContent>
                    <w:p w14:paraId="5028BD1C" w14:textId="09CC4EB2" w:rsidR="00100694" w:rsidRPr="006D2CE3" w:rsidRDefault="006D2CE3" w:rsidP="00100694">
                      <w:pPr>
                        <w:pStyle w:val="Caption"/>
                        <w:rPr>
                          <w:rFonts w:eastAsiaTheme="majorEastAsia"/>
                          <w:i w:val="0"/>
                          <w:iCs w:val="0"/>
                          <w:noProof/>
                          <w:spacing w:val="-10"/>
                          <w:kern w:val="28"/>
                          <w:sz w:val="20"/>
                          <w:szCs w:val="20"/>
                          <w:lang w:val="en-GB"/>
                        </w:rPr>
                      </w:pPr>
                      <w:r>
                        <w:rPr>
                          <w:i w:val="0"/>
                          <w:iCs w:val="0"/>
                          <w:sz w:val="20"/>
                          <w:szCs w:val="20"/>
                        </w:rPr>
                        <w:t>Image</w:t>
                      </w:r>
                      <w:r w:rsidR="00100694" w:rsidRPr="006D2CE3">
                        <w:rPr>
                          <w:i w:val="0"/>
                          <w:iCs w:val="0"/>
                          <w:sz w:val="20"/>
                          <w:szCs w:val="20"/>
                        </w:rPr>
                        <w:t xml:space="preserve"> </w:t>
                      </w:r>
                      <w:r w:rsidR="00100694" w:rsidRPr="006D2CE3">
                        <w:rPr>
                          <w:i w:val="0"/>
                          <w:iCs w:val="0"/>
                          <w:sz w:val="20"/>
                          <w:szCs w:val="20"/>
                        </w:rPr>
                        <w:fldChar w:fldCharType="begin"/>
                      </w:r>
                      <w:r w:rsidR="00100694" w:rsidRPr="006D2CE3">
                        <w:rPr>
                          <w:i w:val="0"/>
                          <w:iCs w:val="0"/>
                          <w:sz w:val="20"/>
                          <w:szCs w:val="20"/>
                        </w:rPr>
                        <w:instrText xml:space="preserve"> SEQ Figure \* ARABIC </w:instrText>
                      </w:r>
                      <w:r w:rsidR="00100694" w:rsidRPr="006D2CE3">
                        <w:rPr>
                          <w:i w:val="0"/>
                          <w:iCs w:val="0"/>
                          <w:sz w:val="20"/>
                          <w:szCs w:val="20"/>
                        </w:rPr>
                        <w:fldChar w:fldCharType="separate"/>
                      </w:r>
                      <w:r w:rsidR="004F5D71" w:rsidRPr="006D2CE3">
                        <w:rPr>
                          <w:i w:val="0"/>
                          <w:iCs w:val="0"/>
                          <w:noProof/>
                          <w:sz w:val="20"/>
                          <w:szCs w:val="20"/>
                        </w:rPr>
                        <w:t>9</w:t>
                      </w:r>
                      <w:r w:rsidR="00100694" w:rsidRPr="006D2CE3">
                        <w:rPr>
                          <w:i w:val="0"/>
                          <w:iCs w:val="0"/>
                          <w:sz w:val="20"/>
                          <w:szCs w:val="20"/>
                        </w:rPr>
                        <w:fldChar w:fldCharType="end"/>
                      </w:r>
                      <w:r w:rsidR="00100694" w:rsidRPr="006D2CE3">
                        <w:rPr>
                          <w:i w:val="0"/>
                          <w:iCs w:val="0"/>
                          <w:sz w:val="20"/>
                          <w:szCs w:val="20"/>
                        </w:rPr>
                        <w:t xml:space="preserve">: </w:t>
                      </w:r>
                      <w:proofErr w:type="spellStart"/>
                      <w:r w:rsidR="00100694" w:rsidRPr="006D2CE3">
                        <w:rPr>
                          <w:i w:val="0"/>
                          <w:iCs w:val="0"/>
                          <w:sz w:val="20"/>
                          <w:szCs w:val="20"/>
                        </w:rPr>
                        <w:t>Drífa</w:t>
                      </w:r>
                      <w:proofErr w:type="spellEnd"/>
                    </w:p>
                  </w:txbxContent>
                </v:textbox>
                <w10:wrap type="topAndBottom"/>
              </v:shape>
            </w:pict>
          </mc:Fallback>
        </mc:AlternateContent>
      </w:r>
      <w:proofErr w:type="spellStart"/>
      <w:r w:rsidR="007C43CF" w:rsidRPr="008F5D12">
        <w:rPr>
          <w:rFonts w:asciiTheme="minorHAnsi" w:eastAsiaTheme="majorEastAsia" w:hAnsiTheme="minorHAnsi" w:cstheme="minorHAnsi"/>
          <w:spacing w:val="-10"/>
          <w:kern w:val="28"/>
          <w:lang w:val="en-GB"/>
        </w:rPr>
        <w:t>Drífa</w:t>
      </w:r>
      <w:proofErr w:type="spellEnd"/>
      <w:r w:rsidR="007C43CF" w:rsidRPr="008F5D12">
        <w:rPr>
          <w:rFonts w:asciiTheme="minorHAnsi" w:eastAsiaTheme="majorEastAsia" w:hAnsiTheme="minorHAnsi" w:cstheme="minorHAnsi"/>
          <w:spacing w:val="-10"/>
          <w:kern w:val="28"/>
          <w:lang w:val="en-GB"/>
        </w:rPr>
        <w:t xml:space="preserve"> and </w:t>
      </w:r>
      <w:proofErr w:type="spellStart"/>
      <w:r w:rsidR="007C43CF" w:rsidRPr="008F5D12">
        <w:rPr>
          <w:rFonts w:asciiTheme="minorHAnsi" w:eastAsiaTheme="majorEastAsia" w:hAnsiTheme="minorHAnsi" w:cstheme="minorHAnsi"/>
          <w:spacing w:val="-10"/>
          <w:kern w:val="28"/>
          <w:lang w:val="en-GB"/>
        </w:rPr>
        <w:t>Kría</w:t>
      </w:r>
      <w:proofErr w:type="spellEnd"/>
      <w:r w:rsidR="007C43CF" w:rsidRPr="008F5D12">
        <w:rPr>
          <w:rFonts w:asciiTheme="minorHAnsi" w:eastAsiaTheme="majorEastAsia" w:hAnsiTheme="minorHAnsi" w:cstheme="minorHAnsi"/>
          <w:spacing w:val="-10"/>
          <w:kern w:val="28"/>
          <w:lang w:val="en-GB"/>
        </w:rPr>
        <w:t xml:space="preserve"> did not differ in size, </w:t>
      </w:r>
      <w:proofErr w:type="spellStart"/>
      <w:r w:rsidR="007C43CF" w:rsidRPr="008F5D12">
        <w:rPr>
          <w:rFonts w:asciiTheme="minorHAnsi" w:eastAsiaTheme="majorEastAsia" w:hAnsiTheme="minorHAnsi" w:cstheme="minorHAnsi"/>
          <w:spacing w:val="-10"/>
          <w:kern w:val="28"/>
          <w:lang w:val="en-GB"/>
        </w:rPr>
        <w:t>Kría</w:t>
      </w:r>
      <w:proofErr w:type="spellEnd"/>
      <w:r w:rsidR="007C43CF" w:rsidRPr="008F5D12">
        <w:rPr>
          <w:rFonts w:asciiTheme="minorHAnsi" w:eastAsiaTheme="majorEastAsia" w:hAnsiTheme="minorHAnsi" w:cstheme="minorHAnsi"/>
          <w:spacing w:val="-10"/>
          <w:kern w:val="28"/>
          <w:lang w:val="en-GB"/>
        </w:rPr>
        <w:t xml:space="preserve"> was a </w:t>
      </w:r>
      <w:r w:rsidR="0074313A" w:rsidRPr="008F5D12">
        <w:rPr>
          <w:rFonts w:asciiTheme="minorHAnsi" w:eastAsiaTheme="majorEastAsia" w:hAnsiTheme="minorHAnsi" w:cstheme="minorHAnsi"/>
          <w:spacing w:val="-10"/>
          <w:kern w:val="28"/>
          <w:lang w:val="en-GB"/>
        </w:rPr>
        <w:t>light-blue</w:t>
      </w:r>
      <w:r w:rsidR="007C43CF" w:rsidRPr="008F5D12">
        <w:rPr>
          <w:rFonts w:asciiTheme="minorHAnsi" w:eastAsiaTheme="majorEastAsia" w:hAnsiTheme="minorHAnsi" w:cstheme="minorHAnsi"/>
          <w:spacing w:val="-10"/>
          <w:kern w:val="28"/>
          <w:lang w:val="en-GB"/>
        </w:rPr>
        <w:t xml:space="preserve"> bottom with red sails, and Drífa a dark navy bottom with white sails. After finishing building the boats in 1982, the two friends Tobbi and Guðmundur parted ways with their </w:t>
      </w:r>
      <w:r w:rsidR="0074313A" w:rsidRPr="008F5D12">
        <w:rPr>
          <w:rFonts w:asciiTheme="minorHAnsi" w:eastAsiaTheme="majorEastAsia" w:hAnsiTheme="minorHAnsi" w:cstheme="minorHAnsi"/>
          <w:spacing w:val="-10"/>
          <w:kern w:val="28"/>
          <w:lang w:val="en-GB"/>
        </w:rPr>
        <w:t>brand-new</w:t>
      </w:r>
      <w:r w:rsidR="007C43CF" w:rsidRPr="008F5D12">
        <w:rPr>
          <w:rFonts w:asciiTheme="minorHAnsi" w:eastAsiaTheme="majorEastAsia" w:hAnsiTheme="minorHAnsi" w:cstheme="minorHAnsi"/>
          <w:spacing w:val="-10"/>
          <w:kern w:val="28"/>
          <w:lang w:val="en-GB"/>
        </w:rPr>
        <w:t xml:space="preserve"> boats, ready for adventures across the ocean for many years to come.</w:t>
      </w:r>
    </w:p>
    <w:p w14:paraId="30A2F473" w14:textId="77777777" w:rsidR="005E5B5A" w:rsidRPr="008F5D12" w:rsidRDefault="005E5B5A" w:rsidP="00005901">
      <w:pPr>
        <w:rPr>
          <w:rFonts w:asciiTheme="minorHAnsi" w:eastAsiaTheme="majorEastAsia" w:hAnsiTheme="minorHAnsi" w:cstheme="minorHAnsi"/>
          <w:spacing w:val="-10"/>
          <w:kern w:val="28"/>
          <w:lang w:val="en-GB"/>
        </w:rPr>
      </w:pPr>
    </w:p>
    <w:p w14:paraId="4464EA0E" w14:textId="77777777" w:rsidR="00D70690" w:rsidRDefault="00D70690" w:rsidP="007C43CF">
      <w:pPr>
        <w:rPr>
          <w:rFonts w:asciiTheme="minorHAnsi" w:eastAsiaTheme="majorEastAsia" w:hAnsiTheme="minorHAnsi" w:cstheme="minorHAnsi"/>
          <w:b/>
          <w:bCs/>
          <w:spacing w:val="-10"/>
          <w:kern w:val="28"/>
          <w:sz w:val="28"/>
          <w:szCs w:val="28"/>
          <w:lang w:val="en-GB"/>
        </w:rPr>
      </w:pPr>
    </w:p>
    <w:p w14:paraId="7489BDF2" w14:textId="71AE3CF1" w:rsidR="007C43CF" w:rsidRPr="008F5D12" w:rsidRDefault="007C43CF" w:rsidP="007C43CF">
      <w:pPr>
        <w:rPr>
          <w:rFonts w:asciiTheme="minorHAnsi" w:eastAsiaTheme="majorEastAsia" w:hAnsiTheme="minorHAnsi" w:cstheme="minorHAnsi"/>
          <w:spacing w:val="-10"/>
          <w:kern w:val="28"/>
          <w:sz w:val="20"/>
          <w:szCs w:val="20"/>
          <w:lang w:val="en-GB"/>
        </w:rPr>
      </w:pPr>
      <w:r w:rsidRPr="008F5D12">
        <w:rPr>
          <w:rFonts w:asciiTheme="minorHAnsi" w:eastAsiaTheme="majorEastAsia" w:hAnsiTheme="minorHAnsi" w:cstheme="minorHAnsi"/>
          <w:b/>
          <w:bCs/>
          <w:spacing w:val="-10"/>
          <w:kern w:val="28"/>
          <w:sz w:val="28"/>
          <w:szCs w:val="28"/>
          <w:lang w:val="en-GB"/>
        </w:rPr>
        <w:t>From Amsterdam to Iceland</w:t>
      </w:r>
      <w:r w:rsidRPr="008F5D12">
        <w:rPr>
          <w:rFonts w:asciiTheme="minorHAnsi" w:eastAsiaTheme="majorEastAsia" w:hAnsiTheme="minorHAnsi" w:cstheme="minorHAnsi"/>
          <w:b/>
          <w:bCs/>
          <w:spacing w:val="-10"/>
          <w:kern w:val="28"/>
          <w:sz w:val="28"/>
          <w:szCs w:val="28"/>
          <w:lang w:val="en-GB"/>
        </w:rPr>
        <w:br/>
      </w:r>
      <w:proofErr w:type="spellStart"/>
      <w:r w:rsidRPr="008F5D12">
        <w:rPr>
          <w:rFonts w:asciiTheme="minorHAnsi" w:eastAsiaTheme="majorEastAsia" w:hAnsiTheme="minorHAnsi" w:cstheme="minorHAnsi"/>
          <w:spacing w:val="-10"/>
          <w:kern w:val="28"/>
          <w:lang w:val="en-GB"/>
        </w:rPr>
        <w:t>Drífa</w:t>
      </w:r>
      <w:r w:rsidR="0089055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s</w:t>
      </w:r>
      <w:proofErr w:type="spellEnd"/>
      <w:r w:rsidRPr="008F5D12">
        <w:rPr>
          <w:rFonts w:asciiTheme="minorHAnsi" w:eastAsiaTheme="majorEastAsia" w:hAnsiTheme="minorHAnsi" w:cstheme="minorHAnsi"/>
          <w:spacing w:val="-10"/>
          <w:kern w:val="28"/>
          <w:lang w:val="en-GB"/>
        </w:rPr>
        <w:t xml:space="preserve"> first proper adventure on the sea was in 1984, when Guðmundur, and his friends </w:t>
      </w:r>
      <w:proofErr w:type="spellStart"/>
      <w:r w:rsidRPr="008F5D12">
        <w:rPr>
          <w:rFonts w:asciiTheme="minorHAnsi" w:eastAsiaTheme="majorEastAsia" w:hAnsiTheme="minorHAnsi" w:cstheme="minorHAnsi"/>
          <w:spacing w:val="-10"/>
          <w:kern w:val="28"/>
          <w:lang w:val="en-GB"/>
        </w:rPr>
        <w:t>Garðar</w:t>
      </w:r>
      <w:proofErr w:type="spellEnd"/>
      <w:r w:rsidRPr="008F5D12">
        <w:rPr>
          <w:rFonts w:asciiTheme="minorHAnsi" w:eastAsiaTheme="majorEastAsia" w:hAnsiTheme="minorHAnsi" w:cstheme="minorHAnsi"/>
          <w:spacing w:val="-10"/>
          <w:kern w:val="28"/>
          <w:lang w:val="en-GB"/>
        </w:rPr>
        <w:t xml:space="preserve"> and</w:t>
      </w:r>
      <w:r w:rsidR="00260409">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 xml:space="preserve">Jón sailed from the ports of Amsterdam to the Shetland Islands in Scotland, from there to the Faroe </w:t>
      </w:r>
      <w:r w:rsidRPr="008F5D12">
        <w:rPr>
          <w:rFonts w:asciiTheme="minorHAnsi" w:eastAsiaTheme="majorEastAsia" w:hAnsiTheme="minorHAnsi" w:cstheme="minorHAnsi"/>
          <w:spacing w:val="-10"/>
          <w:kern w:val="28"/>
          <w:lang w:val="en-GB"/>
        </w:rPr>
        <w:lastRenderedPageBreak/>
        <w:t>Islands, ending up in Iceland. The journey was not only a bonding moment for the friends, but also for Drífa — this was a chance for her to show what she was made of, a bonding moment between the owner and the boat.</w:t>
      </w:r>
    </w:p>
    <w:p w14:paraId="6348D0CB" w14:textId="2915A7FC" w:rsidR="007C43CF" w:rsidRPr="008F5D12" w:rsidRDefault="007C43CF" w:rsidP="007C43CF">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Drífa was prepped with supplies in Amsterdam</w:t>
      </w:r>
      <w:r w:rsidR="0089055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with water, wine, food, clothes, soap, more clothes, and good company. They made their way through the docks to the North Sea to begin their journey. Weather conditions were bad for the first and second leg of the trip, but Drífa plunged through the open sea and sailed roughly a thousand </w:t>
      </w:r>
      <w:r w:rsidR="0074313A" w:rsidRPr="008F5D12">
        <w:rPr>
          <w:rFonts w:asciiTheme="minorHAnsi" w:eastAsiaTheme="majorEastAsia" w:hAnsiTheme="minorHAnsi" w:cstheme="minorHAnsi"/>
          <w:spacing w:val="-10"/>
          <w:kern w:val="28"/>
          <w:lang w:val="en-GB"/>
        </w:rPr>
        <w:t>kilometres</w:t>
      </w:r>
      <w:r w:rsidRPr="008F5D12">
        <w:rPr>
          <w:rFonts w:asciiTheme="minorHAnsi" w:eastAsiaTheme="majorEastAsia" w:hAnsiTheme="minorHAnsi" w:cstheme="minorHAnsi"/>
          <w:spacing w:val="-10"/>
          <w:kern w:val="28"/>
          <w:lang w:val="en-GB"/>
        </w:rPr>
        <w:t xml:space="preserve"> towards the beauty of the Shetland Islands. On the way there the crew members of the boat drank, laughed, played </w:t>
      </w:r>
      <w:r w:rsidR="0074313A" w:rsidRPr="008F5D12">
        <w:rPr>
          <w:rFonts w:asciiTheme="minorHAnsi" w:eastAsiaTheme="majorEastAsia" w:hAnsiTheme="minorHAnsi" w:cstheme="minorHAnsi"/>
          <w:spacing w:val="-10"/>
          <w:kern w:val="28"/>
          <w:lang w:val="en-GB"/>
        </w:rPr>
        <w:t>harmonicas,</w:t>
      </w:r>
      <w:r w:rsidRPr="008F5D12">
        <w:rPr>
          <w:rFonts w:asciiTheme="minorHAnsi" w:eastAsiaTheme="majorEastAsia" w:hAnsiTheme="minorHAnsi" w:cstheme="minorHAnsi"/>
          <w:spacing w:val="-10"/>
          <w:kern w:val="28"/>
          <w:lang w:val="en-GB"/>
        </w:rPr>
        <w:t xml:space="preserve"> and took shifts steering and making sure they sailed the right way. Things seemed to be going quite okay besides strong headwinds and heavy rain, the mood on the boat never changed. After a few days </w:t>
      </w:r>
      <w:r w:rsidR="00252E4C" w:rsidRPr="008F5D12">
        <w:rPr>
          <w:rFonts w:asciiTheme="minorHAnsi" w:eastAsiaTheme="majorEastAsia" w:hAnsiTheme="minorHAnsi" w:cstheme="minorHAnsi"/>
          <w:color w:val="0070C0"/>
          <w:spacing w:val="-10"/>
          <w:kern w:val="28"/>
          <w:lang w:val="en-GB"/>
        </w:rPr>
        <w:t>of sailing,</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 xml:space="preserve">they made it to the </w:t>
      </w:r>
      <w:r w:rsidR="0074313A" w:rsidRPr="008F5D12">
        <w:rPr>
          <w:rFonts w:asciiTheme="minorHAnsi" w:eastAsiaTheme="majorEastAsia" w:hAnsiTheme="minorHAnsi" w:cstheme="minorHAnsi"/>
          <w:spacing w:val="-10"/>
          <w:kern w:val="28"/>
          <w:lang w:val="en-GB"/>
        </w:rPr>
        <w:t>islands and</w:t>
      </w:r>
      <w:r w:rsidRPr="008F5D12">
        <w:rPr>
          <w:rFonts w:asciiTheme="minorHAnsi" w:eastAsiaTheme="majorEastAsia" w:hAnsiTheme="minorHAnsi" w:cstheme="minorHAnsi"/>
          <w:spacing w:val="-10"/>
          <w:kern w:val="28"/>
          <w:lang w:val="en-GB"/>
        </w:rPr>
        <w:t xml:space="preserve"> took in the scenery. Drífa stayed on the dock and held watch over the supplies, while the crew explored the islands, taking photographs and speaking to the locals. </w:t>
      </w:r>
    </w:p>
    <w:p w14:paraId="2FF5304B" w14:textId="17E423B6" w:rsidR="002B5357" w:rsidRDefault="007C43CF" w:rsidP="002B5357">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After they had their fill of walking on land, the crew returned to Drífa and headed for the Faroe Islands, seven-hundred </w:t>
      </w:r>
      <w:r w:rsidR="0074313A" w:rsidRPr="008F5D12">
        <w:rPr>
          <w:rFonts w:asciiTheme="minorHAnsi" w:eastAsiaTheme="majorEastAsia" w:hAnsiTheme="minorHAnsi" w:cstheme="minorHAnsi"/>
          <w:spacing w:val="-10"/>
          <w:kern w:val="28"/>
          <w:lang w:val="en-GB"/>
        </w:rPr>
        <w:t>kilometres</w:t>
      </w:r>
      <w:r w:rsidRPr="008F5D12">
        <w:rPr>
          <w:rFonts w:asciiTheme="minorHAnsi" w:eastAsiaTheme="majorEastAsia" w:hAnsiTheme="minorHAnsi" w:cstheme="minorHAnsi"/>
          <w:spacing w:val="-10"/>
          <w:kern w:val="28"/>
          <w:lang w:val="en-GB"/>
        </w:rPr>
        <w:t xml:space="preserve"> away, </w:t>
      </w:r>
      <w:r w:rsidR="0074313A" w:rsidRPr="008F5D12">
        <w:rPr>
          <w:rFonts w:asciiTheme="minorHAnsi" w:eastAsiaTheme="majorEastAsia" w:hAnsiTheme="minorHAnsi" w:cstheme="minorHAnsi"/>
          <w:spacing w:val="-10"/>
          <w:kern w:val="28"/>
          <w:lang w:val="en-GB"/>
        </w:rPr>
        <w:t>resupplied,</w:t>
      </w:r>
      <w:r w:rsidRPr="008F5D12">
        <w:rPr>
          <w:rFonts w:asciiTheme="minorHAnsi" w:eastAsiaTheme="majorEastAsia" w:hAnsiTheme="minorHAnsi" w:cstheme="minorHAnsi"/>
          <w:spacing w:val="-10"/>
          <w:kern w:val="28"/>
          <w:lang w:val="en-GB"/>
        </w:rPr>
        <w:t xml:space="preserve"> and ready to tackle whatever the North Sea had to offer. Just as the image of the town disappeared behind them through the fog, the weather continued to be a nuisance. The story was the same, strong headwinds, heavy </w:t>
      </w:r>
      <w:r w:rsidR="006459F5" w:rsidRPr="008F5D12">
        <w:rPr>
          <w:rFonts w:asciiTheme="minorHAnsi" w:eastAsiaTheme="majorEastAsia" w:hAnsiTheme="minorHAnsi" w:cstheme="minorHAnsi"/>
          <w:spacing w:val="-10"/>
          <w:kern w:val="28"/>
          <w:lang w:val="en-GB"/>
        </w:rPr>
        <w:t>rain,</w:t>
      </w:r>
      <w:r w:rsidRPr="008F5D12">
        <w:rPr>
          <w:rFonts w:asciiTheme="minorHAnsi" w:eastAsiaTheme="majorEastAsia" w:hAnsiTheme="minorHAnsi" w:cstheme="minorHAnsi"/>
          <w:spacing w:val="-10"/>
          <w:kern w:val="28"/>
          <w:lang w:val="en-GB"/>
        </w:rPr>
        <w:t xml:space="preserve"> and overall bad conditions for effective sailing. </w:t>
      </w:r>
      <w:r w:rsidR="006459F5" w:rsidRPr="008F5D12">
        <w:rPr>
          <w:rFonts w:asciiTheme="minorHAnsi" w:eastAsiaTheme="majorEastAsia" w:hAnsiTheme="minorHAnsi" w:cstheme="minorHAnsi"/>
          <w:spacing w:val="-10"/>
          <w:kern w:val="28"/>
          <w:lang w:val="en-GB"/>
        </w:rPr>
        <w:t>Persistence</w:t>
      </w:r>
      <w:r w:rsidRPr="008F5D12">
        <w:rPr>
          <w:rFonts w:asciiTheme="minorHAnsi" w:eastAsiaTheme="majorEastAsia" w:hAnsiTheme="minorHAnsi" w:cstheme="minorHAnsi"/>
          <w:spacing w:val="-10"/>
          <w:kern w:val="28"/>
          <w:lang w:val="en-GB"/>
        </w:rPr>
        <w:t xml:space="preserve"> was key however, and sure</w:t>
      </w:r>
      <w:r w:rsidR="00753B8A" w:rsidRPr="008F5D12">
        <w:rPr>
          <w:rFonts w:asciiTheme="minorHAnsi" w:eastAsiaTheme="majorEastAsia" w:hAnsiTheme="minorHAnsi" w:cstheme="minorHAnsi"/>
          <w:spacing w:val="-10"/>
          <w:kern w:val="28"/>
          <w:lang w:val="en-GB"/>
        </w:rPr>
        <w:t>ly</w:t>
      </w:r>
      <w:r w:rsidRPr="008F5D12">
        <w:rPr>
          <w:rFonts w:asciiTheme="minorHAnsi" w:eastAsiaTheme="majorEastAsia" w:hAnsiTheme="minorHAnsi" w:cstheme="minorHAnsi"/>
          <w:spacing w:val="-10"/>
          <w:kern w:val="28"/>
          <w:lang w:val="en-GB"/>
        </w:rPr>
        <w:t xml:space="preserve"> enough they made their way to Torshavn</w:t>
      </w:r>
      <w:r w:rsidR="00753B8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the capital of the Faroe Islands. The men explored Torshavn </w:t>
      </w:r>
      <w:r w:rsidR="00753B8A" w:rsidRPr="008F5D12">
        <w:rPr>
          <w:rFonts w:asciiTheme="minorHAnsi" w:eastAsiaTheme="majorEastAsia" w:hAnsiTheme="minorHAnsi" w:cstheme="minorHAnsi"/>
          <w:spacing w:val="-10"/>
          <w:kern w:val="28"/>
          <w:lang w:val="en-GB"/>
        </w:rPr>
        <w:t xml:space="preserve">and </w:t>
      </w:r>
      <w:proofErr w:type="spellStart"/>
      <w:r w:rsidRPr="008F5D12">
        <w:rPr>
          <w:rFonts w:asciiTheme="minorHAnsi" w:eastAsiaTheme="majorEastAsia" w:hAnsiTheme="minorHAnsi" w:cstheme="minorHAnsi"/>
          <w:spacing w:val="-10"/>
          <w:kern w:val="28"/>
          <w:lang w:val="en-GB"/>
        </w:rPr>
        <w:t>Drífa</w:t>
      </w:r>
      <w:proofErr w:type="spellEnd"/>
      <w:r w:rsidRPr="008F5D12">
        <w:rPr>
          <w:rFonts w:asciiTheme="minorHAnsi" w:eastAsiaTheme="majorEastAsia" w:hAnsiTheme="minorHAnsi" w:cstheme="minorHAnsi"/>
          <w:spacing w:val="-10"/>
          <w:kern w:val="28"/>
          <w:lang w:val="en-GB"/>
        </w:rPr>
        <w:t xml:space="preserve"> stayed </w:t>
      </w:r>
      <w:r w:rsidR="00252E4C" w:rsidRPr="008F5D12">
        <w:rPr>
          <w:rFonts w:asciiTheme="minorHAnsi" w:eastAsiaTheme="majorEastAsia" w:hAnsiTheme="minorHAnsi" w:cstheme="minorHAnsi"/>
          <w:color w:val="0070C0"/>
          <w:spacing w:val="-10"/>
          <w:kern w:val="28"/>
          <w:lang w:val="en-GB"/>
        </w:rPr>
        <w:t>at</w:t>
      </w:r>
      <w:r w:rsidR="00252E4C"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her post in the harbour, protecting their belongings. Jón decided to get off there and made his way to Iceland differently. The rest of the journey from Torshavn to Reykjavík went smoothly, with less headwind and rain and better conditions overall.</w:t>
      </w:r>
    </w:p>
    <w:p w14:paraId="263AA8CD" w14:textId="2C11F7D3" w:rsidR="003863AF" w:rsidRDefault="003863AF" w:rsidP="002B5357">
      <w:pPr>
        <w:ind w:firstLine="720"/>
        <w:rPr>
          <w:rFonts w:asciiTheme="minorHAnsi" w:eastAsiaTheme="majorEastAsia" w:hAnsiTheme="minorHAnsi" w:cstheme="minorHAnsi"/>
          <w:spacing w:val="-10"/>
          <w:kern w:val="28"/>
          <w:lang w:val="en-GB"/>
        </w:rPr>
      </w:pPr>
    </w:p>
    <w:p w14:paraId="31597F28" w14:textId="20C53908" w:rsidR="003863AF" w:rsidRPr="008F5D12" w:rsidRDefault="003863AF" w:rsidP="002B5357">
      <w:pPr>
        <w:ind w:firstLine="720"/>
        <w:rPr>
          <w:rFonts w:asciiTheme="minorHAnsi" w:eastAsiaTheme="majorEastAsia" w:hAnsiTheme="minorHAnsi" w:cstheme="minorHAnsi"/>
          <w:spacing w:val="-10"/>
          <w:kern w:val="28"/>
          <w:lang w:val="en-GB"/>
        </w:rPr>
      </w:pPr>
      <w:r>
        <w:rPr>
          <w:rFonts w:asciiTheme="minorHAnsi" w:eastAsiaTheme="majorEastAsia" w:hAnsiTheme="minorHAnsi" w:cstheme="minorHAnsi"/>
          <w:noProof/>
          <w:spacing w:val="-10"/>
          <w:kern w:val="28"/>
          <w:lang w:val="en-GB"/>
        </w:rPr>
        <w:drawing>
          <wp:inline distT="0" distB="0" distL="0" distR="0" wp14:anchorId="29FA187D" wp14:editId="1815EF42">
            <wp:extent cx="5175836" cy="3443592"/>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9148" cy="3459102"/>
                    </a:xfrm>
                    <a:prstGeom prst="rect">
                      <a:avLst/>
                    </a:prstGeom>
                    <a:noFill/>
                  </pic:spPr>
                </pic:pic>
              </a:graphicData>
            </a:graphic>
          </wp:inline>
        </w:drawing>
      </w:r>
    </w:p>
    <w:p w14:paraId="4C9264A1" w14:textId="08F40792" w:rsidR="007C43CF" w:rsidRPr="008F5D12" w:rsidRDefault="003863AF" w:rsidP="00260409">
      <w:pPr>
        <w:ind w:firstLine="720"/>
        <w:rPr>
          <w:rFonts w:asciiTheme="minorHAnsi" w:eastAsiaTheme="majorEastAsia" w:hAnsiTheme="minorHAnsi" w:cstheme="minorHAnsi"/>
          <w:spacing w:val="-10"/>
          <w:kern w:val="28"/>
          <w:lang w:val="en-GB"/>
        </w:rPr>
      </w:pPr>
      <w:r>
        <w:rPr>
          <w:rFonts w:asciiTheme="minorHAnsi" w:eastAsiaTheme="majorEastAsia" w:hAnsiTheme="minorHAnsi" w:cstheme="minorHAnsi"/>
          <w:noProof/>
          <w:spacing w:val="-10"/>
          <w:kern w:val="28"/>
          <w:lang w:val="en-GB"/>
        </w:rPr>
        <w:drawing>
          <wp:inline distT="0" distB="0" distL="0" distR="0" wp14:anchorId="51F0344C" wp14:editId="5002729E">
            <wp:extent cx="4344035" cy="285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4035" cy="285750"/>
                    </a:xfrm>
                    <a:prstGeom prst="rect">
                      <a:avLst/>
                    </a:prstGeom>
                    <a:noFill/>
                  </pic:spPr>
                </pic:pic>
              </a:graphicData>
            </a:graphic>
          </wp:inline>
        </w:drawing>
      </w:r>
      <w:r w:rsidR="007C43CF" w:rsidRPr="008F5D12">
        <w:rPr>
          <w:rFonts w:asciiTheme="minorHAnsi" w:eastAsiaTheme="majorEastAsia" w:hAnsiTheme="minorHAnsi" w:cstheme="minorHAnsi"/>
          <w:spacing w:val="-10"/>
          <w:kern w:val="28"/>
          <w:sz w:val="20"/>
          <w:szCs w:val="20"/>
          <w:lang w:val="en-GB"/>
        </w:rPr>
        <w:br/>
      </w:r>
      <w:r w:rsidR="007C43CF" w:rsidRPr="008F5D12">
        <w:rPr>
          <w:rFonts w:asciiTheme="minorHAnsi" w:eastAsiaTheme="majorEastAsia" w:hAnsiTheme="minorHAnsi" w:cstheme="minorHAnsi"/>
          <w:spacing w:val="-10"/>
          <w:kern w:val="28"/>
          <w:lang w:val="en-GB"/>
        </w:rPr>
        <w:t xml:space="preserve">What was only 8-10 days of travelling from Amsterdam to the Faroe Islands felt to </w:t>
      </w:r>
      <w:proofErr w:type="spellStart"/>
      <w:r w:rsidR="007C43CF" w:rsidRPr="008F5D12">
        <w:rPr>
          <w:rFonts w:asciiTheme="minorHAnsi" w:eastAsiaTheme="majorEastAsia" w:hAnsiTheme="minorHAnsi" w:cstheme="minorHAnsi"/>
          <w:spacing w:val="-10"/>
          <w:kern w:val="28"/>
          <w:lang w:val="en-GB"/>
        </w:rPr>
        <w:t>Drífa</w:t>
      </w:r>
      <w:proofErr w:type="spellEnd"/>
      <w:r w:rsidR="007C43CF" w:rsidRPr="008F5D12">
        <w:rPr>
          <w:rFonts w:asciiTheme="minorHAnsi" w:eastAsiaTheme="majorEastAsia" w:hAnsiTheme="minorHAnsi" w:cstheme="minorHAnsi"/>
          <w:spacing w:val="-10"/>
          <w:kern w:val="28"/>
          <w:lang w:val="en-GB"/>
        </w:rPr>
        <w:t xml:space="preserve"> and the crew like 3-4 years, but that didn</w:t>
      </w:r>
      <w:r w:rsidR="006459F5" w:rsidRPr="008F5D12">
        <w:rPr>
          <w:rFonts w:asciiTheme="minorHAnsi" w:eastAsiaTheme="majorEastAsia" w:hAnsiTheme="minorHAnsi" w:cstheme="minorHAnsi"/>
          <w:spacing w:val="-10"/>
          <w:kern w:val="28"/>
          <w:lang w:val="en-GB"/>
        </w:rPr>
        <w:t>’</w:t>
      </w:r>
      <w:r w:rsidR="007C43CF" w:rsidRPr="008F5D12">
        <w:rPr>
          <w:rFonts w:asciiTheme="minorHAnsi" w:eastAsiaTheme="majorEastAsia" w:hAnsiTheme="minorHAnsi" w:cstheme="minorHAnsi"/>
          <w:spacing w:val="-10"/>
          <w:kern w:val="28"/>
          <w:lang w:val="en-GB"/>
        </w:rPr>
        <w:t>t stop them from finishing the trip to Iceland. Drífa had proven herself a sturdy and good boat, ready to face whatever the sea could bring.</w:t>
      </w:r>
      <w:r w:rsidR="007C43CF" w:rsidRPr="008F5D12">
        <w:rPr>
          <w:rFonts w:asciiTheme="minorHAnsi" w:eastAsiaTheme="majorEastAsia" w:hAnsiTheme="minorHAnsi" w:cstheme="minorHAnsi"/>
          <w:spacing w:val="-10"/>
          <w:kern w:val="28"/>
          <w:lang w:val="en-GB"/>
        </w:rPr>
        <w:br/>
      </w:r>
    </w:p>
    <w:p w14:paraId="39B06712" w14:textId="77777777" w:rsidR="005948E0" w:rsidRDefault="005948E0" w:rsidP="007C43CF">
      <w:pPr>
        <w:rPr>
          <w:rFonts w:asciiTheme="minorHAnsi" w:eastAsiaTheme="majorEastAsia" w:hAnsiTheme="minorHAnsi" w:cstheme="minorHAnsi"/>
          <w:b/>
          <w:bCs/>
          <w:spacing w:val="-10"/>
          <w:kern w:val="28"/>
          <w:sz w:val="28"/>
          <w:szCs w:val="28"/>
          <w:lang w:val="en-GB"/>
        </w:rPr>
      </w:pPr>
    </w:p>
    <w:p w14:paraId="57734846" w14:textId="51B000B9" w:rsidR="00252E4C" w:rsidRPr="00255F51" w:rsidRDefault="007C43CF" w:rsidP="007C43CF">
      <w:pPr>
        <w:rPr>
          <w:rFonts w:asciiTheme="minorHAnsi" w:eastAsiaTheme="majorEastAsia" w:hAnsiTheme="minorHAnsi" w:cstheme="minorHAnsi"/>
          <w:color w:val="C00000"/>
          <w:spacing w:val="-10"/>
          <w:kern w:val="28"/>
          <w:lang w:val="en-GB"/>
        </w:rPr>
      </w:pPr>
      <w:r w:rsidRPr="008F5D12">
        <w:rPr>
          <w:rFonts w:asciiTheme="minorHAnsi" w:eastAsiaTheme="majorEastAsia" w:hAnsiTheme="minorHAnsi" w:cstheme="minorHAnsi"/>
          <w:b/>
          <w:bCs/>
          <w:spacing w:val="-10"/>
          <w:kern w:val="28"/>
          <w:sz w:val="28"/>
          <w:szCs w:val="28"/>
          <w:lang w:val="en-GB"/>
        </w:rPr>
        <w:lastRenderedPageBreak/>
        <w:t>3.4 From Spain to South America</w:t>
      </w:r>
      <w:r w:rsidRPr="008F5D12">
        <w:rPr>
          <w:rFonts w:asciiTheme="minorHAnsi" w:eastAsiaTheme="majorEastAsia" w:hAnsiTheme="minorHAnsi" w:cstheme="minorHAnsi"/>
          <w:b/>
          <w:bCs/>
          <w:spacing w:val="-10"/>
          <w:kern w:val="28"/>
          <w:sz w:val="28"/>
          <w:szCs w:val="28"/>
          <w:lang w:val="en-GB"/>
        </w:rPr>
        <w:br/>
      </w:r>
      <w:r w:rsidR="00AE3126" w:rsidRPr="008F5D12">
        <w:rPr>
          <w:rFonts w:asciiTheme="minorHAnsi" w:eastAsiaTheme="majorEastAsia" w:hAnsiTheme="minorHAnsi" w:cstheme="minorHAnsi"/>
          <w:spacing w:val="-10"/>
          <w:kern w:val="28"/>
          <w:lang w:val="en-GB"/>
        </w:rPr>
        <w:t>F</w:t>
      </w:r>
      <w:r w:rsidR="003122F4" w:rsidRPr="008F5D12">
        <w:rPr>
          <w:rFonts w:asciiTheme="minorHAnsi" w:eastAsiaTheme="majorEastAsia" w:hAnsiTheme="minorHAnsi" w:cstheme="minorHAnsi"/>
          <w:spacing w:val="-10"/>
          <w:kern w:val="28"/>
          <w:lang w:val="en-GB"/>
        </w:rPr>
        <w:t>rom 198</w:t>
      </w:r>
      <w:r w:rsidR="00100F47" w:rsidRPr="008F5D12">
        <w:rPr>
          <w:rFonts w:asciiTheme="minorHAnsi" w:eastAsiaTheme="majorEastAsia" w:hAnsiTheme="minorHAnsi" w:cstheme="minorHAnsi"/>
          <w:spacing w:val="-10"/>
          <w:kern w:val="28"/>
          <w:lang w:val="en-GB"/>
        </w:rPr>
        <w:t>4</w:t>
      </w:r>
      <w:r w:rsidR="003122F4" w:rsidRPr="008F5D12">
        <w:rPr>
          <w:rFonts w:asciiTheme="minorHAnsi" w:eastAsiaTheme="majorEastAsia" w:hAnsiTheme="minorHAnsi" w:cstheme="minorHAnsi"/>
          <w:spacing w:val="-10"/>
          <w:kern w:val="28"/>
          <w:lang w:val="en-GB"/>
        </w:rPr>
        <w:t>-199</w:t>
      </w:r>
      <w:r w:rsidR="00AE3126" w:rsidRPr="008F5D12">
        <w:rPr>
          <w:rFonts w:asciiTheme="minorHAnsi" w:eastAsiaTheme="majorEastAsia" w:hAnsiTheme="minorHAnsi" w:cstheme="minorHAnsi"/>
          <w:spacing w:val="-10"/>
          <w:kern w:val="28"/>
          <w:lang w:val="en-GB"/>
        </w:rPr>
        <w:t>1</w:t>
      </w:r>
      <w:r w:rsidR="003122F4" w:rsidRPr="008F5D12">
        <w:rPr>
          <w:rFonts w:asciiTheme="minorHAnsi" w:eastAsiaTheme="majorEastAsia" w:hAnsiTheme="minorHAnsi" w:cstheme="minorHAnsi"/>
          <w:spacing w:val="-10"/>
          <w:kern w:val="28"/>
          <w:lang w:val="en-GB"/>
        </w:rPr>
        <w:t xml:space="preserve"> Drífa </w:t>
      </w:r>
      <w:r w:rsidR="001E091E" w:rsidRPr="008F5D12">
        <w:rPr>
          <w:rFonts w:asciiTheme="minorHAnsi" w:eastAsiaTheme="majorEastAsia" w:hAnsiTheme="minorHAnsi" w:cstheme="minorHAnsi"/>
          <w:spacing w:val="-10"/>
          <w:kern w:val="28"/>
          <w:lang w:val="en-GB"/>
        </w:rPr>
        <w:t>went on a few adventures here and there.</w:t>
      </w:r>
      <w:r w:rsidR="00CA59DC" w:rsidRPr="008F5D12">
        <w:rPr>
          <w:rFonts w:asciiTheme="minorHAnsi" w:eastAsiaTheme="majorEastAsia" w:hAnsiTheme="minorHAnsi" w:cstheme="minorHAnsi"/>
          <w:spacing w:val="-10"/>
          <w:kern w:val="28"/>
          <w:lang w:val="en-GB"/>
        </w:rPr>
        <w:t xml:space="preserve"> One </w:t>
      </w:r>
      <w:proofErr w:type="gramStart"/>
      <w:r w:rsidR="00CA59DC" w:rsidRPr="008F5D12">
        <w:rPr>
          <w:rFonts w:asciiTheme="minorHAnsi" w:eastAsiaTheme="majorEastAsia" w:hAnsiTheme="minorHAnsi" w:cstheme="minorHAnsi"/>
          <w:spacing w:val="-10"/>
          <w:kern w:val="28"/>
          <w:lang w:val="en-GB"/>
        </w:rPr>
        <w:t>particular trip</w:t>
      </w:r>
      <w:proofErr w:type="gramEnd"/>
      <w:r w:rsidR="00CA59DC" w:rsidRPr="008F5D12">
        <w:rPr>
          <w:rFonts w:asciiTheme="minorHAnsi" w:eastAsiaTheme="majorEastAsia" w:hAnsiTheme="minorHAnsi" w:cstheme="minorHAnsi"/>
          <w:spacing w:val="-10"/>
          <w:kern w:val="28"/>
          <w:lang w:val="en-GB"/>
        </w:rPr>
        <w:t xml:space="preserve"> was to </w:t>
      </w:r>
      <w:r w:rsidR="007E2F54" w:rsidRPr="008F5D12">
        <w:rPr>
          <w:rFonts w:asciiTheme="minorHAnsi" w:eastAsiaTheme="majorEastAsia" w:hAnsiTheme="minorHAnsi" w:cstheme="minorHAnsi"/>
          <w:spacing w:val="-10"/>
          <w:kern w:val="28"/>
          <w:lang w:val="en-GB"/>
        </w:rPr>
        <w:t>the Canary Islands</w:t>
      </w:r>
      <w:r w:rsidR="004D26AF" w:rsidRPr="008F5D12">
        <w:rPr>
          <w:rFonts w:asciiTheme="minorHAnsi" w:eastAsiaTheme="majorEastAsia" w:hAnsiTheme="minorHAnsi" w:cstheme="minorHAnsi"/>
          <w:spacing w:val="-10"/>
          <w:kern w:val="28"/>
          <w:lang w:val="en-GB"/>
        </w:rPr>
        <w:t>,</w:t>
      </w:r>
      <w:r w:rsidR="007E2F54" w:rsidRPr="008F5D12">
        <w:rPr>
          <w:rFonts w:asciiTheme="minorHAnsi" w:eastAsiaTheme="majorEastAsia" w:hAnsiTheme="minorHAnsi" w:cstheme="minorHAnsi"/>
          <w:spacing w:val="-10"/>
          <w:kern w:val="28"/>
          <w:lang w:val="en-GB"/>
        </w:rPr>
        <w:t xml:space="preserve"> where Drífa was </w:t>
      </w:r>
      <w:r w:rsidR="0057030B" w:rsidRPr="008F5D12">
        <w:rPr>
          <w:rFonts w:asciiTheme="minorHAnsi" w:eastAsiaTheme="majorEastAsia" w:hAnsiTheme="minorHAnsi" w:cstheme="minorHAnsi"/>
          <w:spacing w:val="-10"/>
          <w:kern w:val="28"/>
          <w:lang w:val="en-GB"/>
        </w:rPr>
        <w:t>docked</w:t>
      </w:r>
      <w:r w:rsidR="007E2F54" w:rsidRPr="008F5D12">
        <w:rPr>
          <w:rFonts w:asciiTheme="minorHAnsi" w:eastAsiaTheme="majorEastAsia" w:hAnsiTheme="minorHAnsi" w:cstheme="minorHAnsi"/>
          <w:spacing w:val="-10"/>
          <w:kern w:val="28"/>
          <w:lang w:val="en-GB"/>
        </w:rPr>
        <w:t xml:space="preserve"> for a few months until a </w:t>
      </w:r>
      <w:r w:rsidR="00B311D0" w:rsidRPr="008F5D12">
        <w:rPr>
          <w:rFonts w:asciiTheme="minorHAnsi" w:eastAsiaTheme="majorEastAsia" w:hAnsiTheme="minorHAnsi" w:cstheme="minorHAnsi"/>
          <w:spacing w:val="-10"/>
          <w:kern w:val="28"/>
          <w:lang w:val="en-GB"/>
        </w:rPr>
        <w:t>family friend</w:t>
      </w:r>
      <w:r w:rsidR="004D26AF"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 xml:space="preserve">Karl Gunnarsson (Kalli), a marine biologist and </w:t>
      </w:r>
      <w:r w:rsidR="00F56664" w:rsidRPr="008F5D12">
        <w:rPr>
          <w:rFonts w:asciiTheme="minorHAnsi" w:eastAsiaTheme="majorEastAsia" w:hAnsiTheme="minorHAnsi" w:cstheme="minorHAnsi"/>
          <w:spacing w:val="-10"/>
          <w:kern w:val="28"/>
          <w:lang w:val="en-GB"/>
        </w:rPr>
        <w:t>deep-sea</w:t>
      </w:r>
      <w:r w:rsidRPr="008F5D12">
        <w:rPr>
          <w:rFonts w:asciiTheme="minorHAnsi" w:eastAsiaTheme="majorEastAsia" w:hAnsiTheme="minorHAnsi" w:cstheme="minorHAnsi"/>
          <w:spacing w:val="-10"/>
          <w:kern w:val="28"/>
          <w:lang w:val="en-GB"/>
        </w:rPr>
        <w:t xml:space="preserve"> diver </w:t>
      </w:r>
      <w:r w:rsidR="00C95430" w:rsidRPr="008F5D12">
        <w:rPr>
          <w:rFonts w:asciiTheme="minorHAnsi" w:eastAsiaTheme="majorEastAsia" w:hAnsiTheme="minorHAnsi" w:cstheme="minorHAnsi"/>
          <w:spacing w:val="-10"/>
          <w:kern w:val="28"/>
          <w:lang w:val="en-GB"/>
        </w:rPr>
        <w:t>had planned to travel with her to South America</w:t>
      </w:r>
      <w:r w:rsidR="008A1D7F" w:rsidRPr="008F5D12">
        <w:rPr>
          <w:rFonts w:asciiTheme="minorHAnsi" w:eastAsiaTheme="majorEastAsia" w:hAnsiTheme="minorHAnsi" w:cstheme="minorHAnsi"/>
          <w:spacing w:val="-10"/>
          <w:kern w:val="28"/>
          <w:lang w:val="en-GB"/>
        </w:rPr>
        <w:t xml:space="preserve"> in 1991</w:t>
      </w:r>
      <w:r w:rsidR="00C95430" w:rsidRPr="008F5D12">
        <w:rPr>
          <w:rFonts w:asciiTheme="minorHAnsi" w:eastAsiaTheme="majorEastAsia" w:hAnsiTheme="minorHAnsi" w:cstheme="minorHAnsi"/>
          <w:spacing w:val="-10"/>
          <w:kern w:val="28"/>
          <w:lang w:val="en-GB"/>
        </w:rPr>
        <w:t xml:space="preserve">. The plan was that Guðmundur would meet him </w:t>
      </w:r>
      <w:r w:rsidR="00F43C28" w:rsidRPr="008F5D12">
        <w:rPr>
          <w:rFonts w:asciiTheme="minorHAnsi" w:eastAsiaTheme="majorEastAsia" w:hAnsiTheme="minorHAnsi" w:cstheme="minorHAnsi"/>
          <w:spacing w:val="-10"/>
          <w:kern w:val="28"/>
          <w:lang w:val="en-GB"/>
        </w:rPr>
        <w:t xml:space="preserve">there </w:t>
      </w:r>
      <w:r w:rsidR="00C95430" w:rsidRPr="008F5D12">
        <w:rPr>
          <w:rFonts w:asciiTheme="minorHAnsi" w:eastAsiaTheme="majorEastAsia" w:hAnsiTheme="minorHAnsi" w:cstheme="minorHAnsi"/>
          <w:spacing w:val="-10"/>
          <w:kern w:val="28"/>
          <w:lang w:val="en-GB"/>
        </w:rPr>
        <w:t xml:space="preserve">and take Drífa to the most Southern point of </w:t>
      </w:r>
      <w:r w:rsidR="007C5FDD" w:rsidRPr="008F5D12">
        <w:rPr>
          <w:rFonts w:asciiTheme="minorHAnsi" w:eastAsiaTheme="majorEastAsia" w:hAnsiTheme="minorHAnsi" w:cstheme="minorHAnsi"/>
          <w:spacing w:val="-10"/>
          <w:kern w:val="28"/>
          <w:lang w:val="en-GB"/>
        </w:rPr>
        <w:t>the continent.</w:t>
      </w:r>
      <w:r w:rsidR="00C31B3F" w:rsidRPr="008F5D12">
        <w:rPr>
          <w:rFonts w:asciiTheme="minorHAnsi" w:eastAsiaTheme="majorEastAsia" w:hAnsiTheme="minorHAnsi" w:cstheme="minorHAnsi"/>
          <w:spacing w:val="-10"/>
          <w:kern w:val="28"/>
          <w:lang w:val="en-GB"/>
        </w:rPr>
        <w:t xml:space="preserve"> Kalli had docked Drífa in a town called Marina </w:t>
      </w:r>
      <w:proofErr w:type="spellStart"/>
      <w:r w:rsidR="00C31B3F" w:rsidRPr="008F5D12">
        <w:rPr>
          <w:rFonts w:asciiTheme="minorHAnsi" w:eastAsiaTheme="majorEastAsia" w:hAnsiTheme="minorHAnsi" w:cstheme="minorHAnsi"/>
          <w:spacing w:val="-10"/>
          <w:kern w:val="28"/>
          <w:lang w:val="en-GB"/>
        </w:rPr>
        <w:t>Jac</w:t>
      </w:r>
      <w:r w:rsidR="00DD2F54" w:rsidRPr="008F5D12">
        <w:rPr>
          <w:rFonts w:asciiTheme="minorHAnsi" w:eastAsiaTheme="majorEastAsia" w:hAnsiTheme="minorHAnsi" w:cstheme="minorHAnsi"/>
          <w:spacing w:val="-10"/>
          <w:kern w:val="28"/>
          <w:lang w:val="en-GB"/>
        </w:rPr>
        <w:t>aré</w:t>
      </w:r>
      <w:proofErr w:type="spellEnd"/>
      <w:r w:rsidR="00C31B3F" w:rsidRPr="008F5D12">
        <w:rPr>
          <w:rFonts w:asciiTheme="minorHAnsi" w:eastAsiaTheme="majorEastAsia" w:hAnsiTheme="minorHAnsi" w:cstheme="minorHAnsi"/>
          <w:spacing w:val="-10"/>
          <w:kern w:val="28"/>
          <w:lang w:val="en-GB"/>
        </w:rPr>
        <w:t xml:space="preserve"> Village</w:t>
      </w:r>
      <w:r w:rsidR="00F43C28" w:rsidRPr="008F5D12">
        <w:rPr>
          <w:rFonts w:asciiTheme="minorHAnsi" w:eastAsiaTheme="majorEastAsia" w:hAnsiTheme="minorHAnsi" w:cstheme="minorHAnsi"/>
          <w:spacing w:val="-10"/>
          <w:kern w:val="28"/>
          <w:lang w:val="en-GB"/>
        </w:rPr>
        <w:t xml:space="preserve"> in Brazil, </w:t>
      </w:r>
      <w:r w:rsidR="00DD2F54" w:rsidRPr="008F5D12">
        <w:rPr>
          <w:rFonts w:asciiTheme="minorHAnsi" w:eastAsiaTheme="majorEastAsia" w:hAnsiTheme="minorHAnsi" w:cstheme="minorHAnsi"/>
          <w:spacing w:val="-10"/>
          <w:kern w:val="28"/>
          <w:lang w:val="en-GB"/>
        </w:rPr>
        <w:t xml:space="preserve">and she waited for </w:t>
      </w:r>
      <w:proofErr w:type="spellStart"/>
      <w:r w:rsidR="00DD2F54" w:rsidRPr="008F5D12">
        <w:rPr>
          <w:rFonts w:asciiTheme="minorHAnsi" w:eastAsiaTheme="majorEastAsia" w:hAnsiTheme="minorHAnsi" w:cstheme="minorHAnsi"/>
          <w:spacing w:val="-10"/>
          <w:kern w:val="28"/>
          <w:lang w:val="en-GB"/>
        </w:rPr>
        <w:t>Guðmundur</w:t>
      </w:r>
      <w:proofErr w:type="spellEnd"/>
      <w:r w:rsidR="00DD2F54" w:rsidRPr="008F5D12">
        <w:rPr>
          <w:rFonts w:asciiTheme="minorHAnsi" w:eastAsiaTheme="majorEastAsia" w:hAnsiTheme="minorHAnsi" w:cstheme="minorHAnsi"/>
          <w:spacing w:val="-10"/>
          <w:kern w:val="28"/>
          <w:lang w:val="en-GB"/>
        </w:rPr>
        <w:t xml:space="preserve"> and Jón </w:t>
      </w:r>
      <w:proofErr w:type="spellStart"/>
      <w:r w:rsidR="00DD2F54" w:rsidRPr="008F5D12">
        <w:rPr>
          <w:rFonts w:asciiTheme="minorHAnsi" w:eastAsiaTheme="majorEastAsia" w:hAnsiTheme="minorHAnsi" w:cstheme="minorHAnsi"/>
          <w:spacing w:val="-10"/>
          <w:kern w:val="28"/>
          <w:lang w:val="en-GB"/>
        </w:rPr>
        <w:t>Ottó</w:t>
      </w:r>
      <w:proofErr w:type="spellEnd"/>
      <w:r w:rsidR="00DD2F54" w:rsidRPr="008F5D12">
        <w:rPr>
          <w:rFonts w:asciiTheme="minorHAnsi" w:eastAsiaTheme="majorEastAsia" w:hAnsiTheme="minorHAnsi" w:cstheme="minorHAnsi"/>
          <w:spacing w:val="-10"/>
          <w:kern w:val="28"/>
          <w:lang w:val="en-GB"/>
        </w:rPr>
        <w:t xml:space="preserve"> </w:t>
      </w:r>
      <w:r w:rsidR="008F1DFB" w:rsidRPr="008F5D12">
        <w:rPr>
          <w:rFonts w:asciiTheme="minorHAnsi" w:eastAsiaTheme="majorEastAsia" w:hAnsiTheme="minorHAnsi" w:cstheme="minorHAnsi"/>
          <w:spacing w:val="-10"/>
          <w:kern w:val="28"/>
          <w:lang w:val="en-GB"/>
        </w:rPr>
        <w:t xml:space="preserve">Gunnarsson (brother-in-law) to take her </w:t>
      </w:r>
      <w:r w:rsidR="00F43C28" w:rsidRPr="008F5D12">
        <w:rPr>
          <w:rFonts w:asciiTheme="minorHAnsi" w:eastAsiaTheme="majorEastAsia" w:hAnsiTheme="minorHAnsi" w:cstheme="minorHAnsi"/>
          <w:spacing w:val="-10"/>
          <w:kern w:val="28"/>
          <w:lang w:val="en-GB"/>
        </w:rPr>
        <w:t>for yet another adventure</w:t>
      </w:r>
      <w:r w:rsidR="00EE102B" w:rsidRPr="008F5D12">
        <w:rPr>
          <w:rFonts w:asciiTheme="minorHAnsi" w:eastAsiaTheme="majorEastAsia" w:hAnsiTheme="minorHAnsi" w:cstheme="minorHAnsi"/>
          <w:spacing w:val="-10"/>
          <w:kern w:val="28"/>
          <w:lang w:val="en-GB"/>
        </w:rPr>
        <w:t xml:space="preserve">. </w:t>
      </w:r>
      <w:r w:rsidR="007A4F6B" w:rsidRPr="008F5D12">
        <w:rPr>
          <w:rFonts w:asciiTheme="minorHAnsi" w:eastAsiaTheme="majorEastAsia" w:hAnsiTheme="minorHAnsi" w:cstheme="minorHAnsi"/>
          <w:spacing w:val="-10"/>
          <w:kern w:val="28"/>
          <w:lang w:val="en-GB"/>
        </w:rPr>
        <w:t xml:space="preserve">Kalli met them, said his goodbyes and </w:t>
      </w:r>
      <w:r w:rsidR="00EE102B" w:rsidRPr="008F5D12">
        <w:rPr>
          <w:rFonts w:asciiTheme="minorHAnsi" w:eastAsiaTheme="majorEastAsia" w:hAnsiTheme="minorHAnsi" w:cstheme="minorHAnsi"/>
          <w:spacing w:val="-10"/>
          <w:kern w:val="28"/>
          <w:lang w:val="en-GB"/>
        </w:rPr>
        <w:t xml:space="preserve">Jón </w:t>
      </w:r>
      <w:proofErr w:type="spellStart"/>
      <w:r w:rsidR="00EE102B" w:rsidRPr="008F5D12">
        <w:rPr>
          <w:rFonts w:asciiTheme="minorHAnsi" w:eastAsiaTheme="majorEastAsia" w:hAnsiTheme="minorHAnsi" w:cstheme="minorHAnsi"/>
          <w:spacing w:val="-10"/>
          <w:kern w:val="28"/>
          <w:lang w:val="en-GB"/>
        </w:rPr>
        <w:t>Ottó</w:t>
      </w:r>
      <w:proofErr w:type="spellEnd"/>
      <w:r w:rsidR="00EE102B" w:rsidRPr="008F5D12">
        <w:rPr>
          <w:rFonts w:asciiTheme="minorHAnsi" w:eastAsiaTheme="majorEastAsia" w:hAnsiTheme="minorHAnsi" w:cstheme="minorHAnsi"/>
          <w:spacing w:val="-10"/>
          <w:kern w:val="28"/>
          <w:lang w:val="en-GB"/>
        </w:rPr>
        <w:t xml:space="preserve"> and </w:t>
      </w:r>
      <w:proofErr w:type="spellStart"/>
      <w:r w:rsidR="00EE102B" w:rsidRPr="008F5D12">
        <w:rPr>
          <w:rFonts w:asciiTheme="minorHAnsi" w:eastAsiaTheme="majorEastAsia" w:hAnsiTheme="minorHAnsi" w:cstheme="minorHAnsi"/>
          <w:spacing w:val="-10"/>
          <w:kern w:val="28"/>
          <w:lang w:val="en-GB"/>
        </w:rPr>
        <w:t>Guðmundur</w:t>
      </w:r>
      <w:proofErr w:type="spellEnd"/>
      <w:r w:rsidR="00EE102B" w:rsidRPr="008F5D12">
        <w:rPr>
          <w:rFonts w:asciiTheme="minorHAnsi" w:eastAsiaTheme="majorEastAsia" w:hAnsiTheme="minorHAnsi" w:cstheme="minorHAnsi"/>
          <w:spacing w:val="-10"/>
          <w:kern w:val="28"/>
          <w:lang w:val="en-GB"/>
        </w:rPr>
        <w:t xml:space="preserve"> supplied Drífa with everything needed for sailing</w:t>
      </w:r>
      <w:r w:rsidR="007A4F6B" w:rsidRPr="008F5D12">
        <w:rPr>
          <w:rFonts w:asciiTheme="minorHAnsi" w:eastAsiaTheme="majorEastAsia" w:hAnsiTheme="minorHAnsi" w:cstheme="minorHAnsi"/>
          <w:spacing w:val="-10"/>
          <w:kern w:val="28"/>
          <w:lang w:val="en-GB"/>
        </w:rPr>
        <w:t>. Weather conditions were excellent, strong winds</w:t>
      </w:r>
      <w:r w:rsidR="0079674B" w:rsidRPr="008F5D12">
        <w:rPr>
          <w:rFonts w:asciiTheme="minorHAnsi" w:eastAsiaTheme="majorEastAsia" w:hAnsiTheme="minorHAnsi" w:cstheme="minorHAnsi"/>
          <w:spacing w:val="-10"/>
          <w:kern w:val="28"/>
          <w:lang w:val="en-GB"/>
        </w:rPr>
        <w:t xml:space="preserve"> and sun bursting through heavy clouds in glimpses throughout the day. </w:t>
      </w:r>
      <w:r w:rsidRPr="008F5D12">
        <w:rPr>
          <w:rFonts w:asciiTheme="minorHAnsi" w:eastAsiaTheme="majorEastAsia" w:hAnsiTheme="minorHAnsi" w:cstheme="minorHAnsi"/>
          <w:spacing w:val="-10"/>
          <w:kern w:val="28"/>
          <w:lang w:val="en-GB"/>
        </w:rPr>
        <w:t xml:space="preserve">Drífa sailed the Atlantic Sea with ease, stopping in a few towns along the way to refuel and gather </w:t>
      </w:r>
      <w:r w:rsidR="0079674B" w:rsidRPr="008F5D12">
        <w:rPr>
          <w:rFonts w:asciiTheme="minorHAnsi" w:eastAsiaTheme="majorEastAsia" w:hAnsiTheme="minorHAnsi" w:cstheme="minorHAnsi"/>
          <w:spacing w:val="-10"/>
          <w:kern w:val="28"/>
          <w:lang w:val="en-GB"/>
        </w:rPr>
        <w:t xml:space="preserve">more </w:t>
      </w:r>
      <w:r w:rsidRPr="008F5D12">
        <w:rPr>
          <w:rFonts w:asciiTheme="minorHAnsi" w:eastAsiaTheme="majorEastAsia" w:hAnsiTheme="minorHAnsi" w:cstheme="minorHAnsi"/>
          <w:spacing w:val="-10"/>
          <w:kern w:val="28"/>
          <w:lang w:val="en-GB"/>
        </w:rPr>
        <w:t xml:space="preserve">supplies. </w:t>
      </w:r>
      <w:r w:rsidR="00255F51">
        <w:rPr>
          <w:rFonts w:asciiTheme="minorHAnsi" w:eastAsiaTheme="majorEastAsia" w:hAnsiTheme="minorHAnsi" w:cstheme="minorHAnsi"/>
          <w:spacing w:val="-10"/>
          <w:kern w:val="28"/>
          <w:lang w:val="en-GB"/>
        </w:rPr>
        <w:t xml:space="preserve">     </w:t>
      </w:r>
      <w:proofErr w:type="spellStart"/>
      <w:r w:rsidR="00252E4C" w:rsidRPr="00255F51">
        <w:rPr>
          <w:rFonts w:asciiTheme="minorHAnsi" w:eastAsiaTheme="majorEastAsia" w:hAnsiTheme="minorHAnsi" w:cstheme="minorHAnsi"/>
          <w:i/>
          <w:iCs/>
          <w:color w:val="C00000"/>
          <w:spacing w:val="-10"/>
          <w:kern w:val="28"/>
          <w:lang w:val="en-GB"/>
        </w:rPr>
        <w:t>Þetta</w:t>
      </w:r>
      <w:proofErr w:type="spellEnd"/>
      <w:r w:rsidR="00252E4C" w:rsidRPr="00255F51">
        <w:rPr>
          <w:rFonts w:asciiTheme="minorHAnsi" w:eastAsiaTheme="majorEastAsia" w:hAnsiTheme="minorHAnsi" w:cstheme="minorHAnsi"/>
          <w:i/>
          <w:iCs/>
          <w:color w:val="C00000"/>
          <w:spacing w:val="-10"/>
          <w:kern w:val="28"/>
          <w:lang w:val="en-GB"/>
        </w:rPr>
        <w:t xml:space="preserve"> </w:t>
      </w:r>
      <w:proofErr w:type="spellStart"/>
      <w:r w:rsidR="00252E4C" w:rsidRPr="00255F51">
        <w:rPr>
          <w:rFonts w:asciiTheme="minorHAnsi" w:eastAsiaTheme="majorEastAsia" w:hAnsiTheme="minorHAnsi" w:cstheme="minorHAnsi"/>
          <w:i/>
          <w:iCs/>
          <w:color w:val="C00000"/>
          <w:spacing w:val="-10"/>
          <w:kern w:val="28"/>
          <w:lang w:val="en-GB"/>
        </w:rPr>
        <w:t>hljómar</w:t>
      </w:r>
      <w:proofErr w:type="spellEnd"/>
      <w:r w:rsidR="00252E4C" w:rsidRPr="00255F51">
        <w:rPr>
          <w:rFonts w:asciiTheme="minorHAnsi" w:eastAsiaTheme="majorEastAsia" w:hAnsiTheme="minorHAnsi" w:cstheme="minorHAnsi"/>
          <w:i/>
          <w:iCs/>
          <w:color w:val="C00000"/>
          <w:spacing w:val="-10"/>
          <w:kern w:val="28"/>
          <w:lang w:val="en-GB"/>
        </w:rPr>
        <w:t xml:space="preserve"> </w:t>
      </w:r>
      <w:proofErr w:type="spellStart"/>
      <w:r w:rsidR="00252E4C" w:rsidRPr="00255F51">
        <w:rPr>
          <w:rFonts w:asciiTheme="minorHAnsi" w:eastAsiaTheme="majorEastAsia" w:hAnsiTheme="minorHAnsi" w:cstheme="minorHAnsi"/>
          <w:i/>
          <w:iCs/>
          <w:color w:val="C00000"/>
          <w:spacing w:val="-10"/>
          <w:kern w:val="28"/>
          <w:lang w:val="en-GB"/>
        </w:rPr>
        <w:t>eins</w:t>
      </w:r>
      <w:proofErr w:type="spellEnd"/>
      <w:r w:rsidR="00252E4C" w:rsidRPr="00255F51">
        <w:rPr>
          <w:rFonts w:asciiTheme="minorHAnsi" w:eastAsiaTheme="majorEastAsia" w:hAnsiTheme="minorHAnsi" w:cstheme="minorHAnsi"/>
          <w:i/>
          <w:iCs/>
          <w:color w:val="C00000"/>
          <w:spacing w:val="-10"/>
          <w:kern w:val="28"/>
          <w:lang w:val="en-GB"/>
        </w:rPr>
        <w:t xml:space="preserve"> </w:t>
      </w:r>
      <w:proofErr w:type="spellStart"/>
      <w:r w:rsidR="00252E4C" w:rsidRPr="00255F51">
        <w:rPr>
          <w:rFonts w:asciiTheme="minorHAnsi" w:eastAsiaTheme="majorEastAsia" w:hAnsiTheme="minorHAnsi" w:cstheme="minorHAnsi"/>
          <w:i/>
          <w:iCs/>
          <w:color w:val="C00000"/>
          <w:spacing w:val="-10"/>
          <w:kern w:val="28"/>
          <w:lang w:val="en-GB"/>
        </w:rPr>
        <w:t>og</w:t>
      </w:r>
      <w:proofErr w:type="spellEnd"/>
      <w:r w:rsidR="00252E4C" w:rsidRPr="00255F51">
        <w:rPr>
          <w:rFonts w:asciiTheme="minorHAnsi" w:eastAsiaTheme="majorEastAsia" w:hAnsiTheme="minorHAnsi" w:cstheme="minorHAnsi"/>
          <w:i/>
          <w:iCs/>
          <w:color w:val="C00000"/>
          <w:spacing w:val="-10"/>
          <w:kern w:val="28"/>
          <w:lang w:val="en-GB"/>
        </w:rPr>
        <w:t xml:space="preserve"> </w:t>
      </w:r>
      <w:r w:rsidR="00255F51" w:rsidRPr="00255F51">
        <w:rPr>
          <w:rFonts w:asciiTheme="minorHAnsi" w:eastAsiaTheme="majorEastAsia" w:hAnsiTheme="minorHAnsi" w:cstheme="minorHAnsi"/>
          <w:i/>
          <w:iCs/>
          <w:color w:val="C00000"/>
          <w:spacing w:val="-10"/>
          <w:kern w:val="28"/>
          <w:lang w:val="en-GB"/>
        </w:rPr>
        <w:t>…</w:t>
      </w:r>
    </w:p>
    <w:p w14:paraId="0FD2A39B" w14:textId="77777777" w:rsidR="00252E4C" w:rsidRPr="008F5D12" w:rsidRDefault="00252E4C" w:rsidP="007C43CF">
      <w:pPr>
        <w:rPr>
          <w:rFonts w:asciiTheme="minorHAnsi" w:eastAsiaTheme="majorEastAsia" w:hAnsiTheme="minorHAnsi" w:cstheme="minorHAnsi"/>
          <w:spacing w:val="-10"/>
          <w:kern w:val="28"/>
          <w:lang w:val="en-GB"/>
        </w:rPr>
      </w:pPr>
    </w:p>
    <w:p w14:paraId="42D344EA" w14:textId="779ADFF4" w:rsidR="007C43CF" w:rsidRPr="008F5D12" w:rsidRDefault="007C43CF" w:rsidP="00471853">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 xml:space="preserve">Elísabet Gunnarsdóttir (wife of </w:t>
      </w:r>
      <w:proofErr w:type="spellStart"/>
      <w:r w:rsidRPr="008F5D12">
        <w:rPr>
          <w:rFonts w:asciiTheme="minorHAnsi" w:eastAsiaTheme="majorEastAsia" w:hAnsiTheme="minorHAnsi" w:cstheme="minorHAnsi"/>
          <w:spacing w:val="-10"/>
          <w:kern w:val="28"/>
          <w:lang w:val="en-GB"/>
        </w:rPr>
        <w:t>Guðmundur</w:t>
      </w:r>
      <w:proofErr w:type="spellEnd"/>
      <w:r w:rsidRPr="008F5D12">
        <w:rPr>
          <w:rFonts w:asciiTheme="minorHAnsi" w:eastAsiaTheme="majorEastAsia" w:hAnsiTheme="minorHAnsi" w:cstheme="minorHAnsi"/>
          <w:spacing w:val="-10"/>
          <w:kern w:val="28"/>
          <w:lang w:val="en-GB"/>
        </w:rPr>
        <w:t xml:space="preserve">), Jón </w:t>
      </w:r>
      <w:proofErr w:type="spellStart"/>
      <w:r w:rsidRPr="008F5D12">
        <w:rPr>
          <w:rFonts w:asciiTheme="minorHAnsi" w:eastAsiaTheme="majorEastAsia" w:hAnsiTheme="minorHAnsi" w:cstheme="minorHAnsi"/>
          <w:spacing w:val="-10"/>
          <w:kern w:val="28"/>
          <w:lang w:val="en-GB"/>
        </w:rPr>
        <w:t>Kolbeinn</w:t>
      </w:r>
      <w:proofErr w:type="spellEnd"/>
      <w:r w:rsidRPr="008F5D12">
        <w:rPr>
          <w:rFonts w:asciiTheme="minorHAnsi" w:eastAsiaTheme="majorEastAsia" w:hAnsiTheme="minorHAnsi" w:cstheme="minorHAnsi"/>
          <w:spacing w:val="-10"/>
          <w:kern w:val="28"/>
          <w:lang w:val="en-GB"/>
        </w:rPr>
        <w:t xml:space="preserve"> </w:t>
      </w:r>
      <w:proofErr w:type="spellStart"/>
      <w:r w:rsidRPr="008F5D12">
        <w:rPr>
          <w:rFonts w:asciiTheme="minorHAnsi" w:eastAsiaTheme="majorEastAsia" w:hAnsiTheme="minorHAnsi" w:cstheme="minorHAnsi"/>
          <w:spacing w:val="-10"/>
          <w:kern w:val="28"/>
          <w:lang w:val="en-GB"/>
        </w:rPr>
        <w:t>Guðmundsson</w:t>
      </w:r>
      <w:proofErr w:type="spellEnd"/>
      <w:r w:rsidRPr="008F5D12">
        <w:rPr>
          <w:rFonts w:asciiTheme="minorHAnsi" w:eastAsiaTheme="majorEastAsia" w:hAnsiTheme="minorHAnsi" w:cstheme="minorHAnsi"/>
          <w:spacing w:val="-10"/>
          <w:kern w:val="28"/>
          <w:lang w:val="en-GB"/>
        </w:rPr>
        <w:t xml:space="preserve"> (their </w:t>
      </w:r>
      <w:r w:rsidR="00F56664" w:rsidRPr="008F5D12">
        <w:rPr>
          <w:rFonts w:asciiTheme="minorHAnsi" w:eastAsiaTheme="majorEastAsia" w:hAnsiTheme="minorHAnsi" w:cstheme="minorHAnsi"/>
          <w:spacing w:val="-10"/>
          <w:kern w:val="28"/>
          <w:lang w:val="en-GB"/>
        </w:rPr>
        <w:t>first-born</w:t>
      </w:r>
      <w:r w:rsidRPr="008F5D12">
        <w:rPr>
          <w:rFonts w:asciiTheme="minorHAnsi" w:eastAsiaTheme="majorEastAsia" w:hAnsiTheme="minorHAnsi" w:cstheme="minorHAnsi"/>
          <w:spacing w:val="-10"/>
          <w:kern w:val="28"/>
          <w:lang w:val="en-GB"/>
        </w:rPr>
        <w:t xml:space="preserve"> son) and Gunnar </w:t>
      </w:r>
      <w:proofErr w:type="spellStart"/>
      <w:r w:rsidRPr="008F5D12">
        <w:rPr>
          <w:rFonts w:asciiTheme="minorHAnsi" w:eastAsiaTheme="majorEastAsia" w:hAnsiTheme="minorHAnsi" w:cstheme="minorHAnsi"/>
          <w:spacing w:val="-10"/>
          <w:kern w:val="28"/>
          <w:lang w:val="en-GB"/>
        </w:rPr>
        <w:t>Jónsson</w:t>
      </w:r>
      <w:proofErr w:type="spellEnd"/>
      <w:r w:rsidRPr="008F5D12">
        <w:rPr>
          <w:rFonts w:asciiTheme="minorHAnsi" w:eastAsiaTheme="majorEastAsia" w:hAnsiTheme="minorHAnsi" w:cstheme="minorHAnsi"/>
          <w:spacing w:val="-10"/>
          <w:kern w:val="28"/>
          <w:lang w:val="en-GB"/>
        </w:rPr>
        <w:t xml:space="preserve"> (</w:t>
      </w:r>
      <w:r w:rsidR="00551D49" w:rsidRPr="008F5D12">
        <w:rPr>
          <w:rFonts w:asciiTheme="minorHAnsi" w:eastAsiaTheme="majorEastAsia" w:hAnsiTheme="minorHAnsi" w:cstheme="minorHAnsi"/>
          <w:spacing w:val="-10"/>
          <w:kern w:val="28"/>
          <w:lang w:val="en-GB"/>
        </w:rPr>
        <w:t>f</w:t>
      </w:r>
      <w:r w:rsidRPr="008F5D12">
        <w:rPr>
          <w:rFonts w:asciiTheme="minorHAnsi" w:eastAsiaTheme="majorEastAsia" w:hAnsiTheme="minorHAnsi" w:cstheme="minorHAnsi"/>
          <w:spacing w:val="-10"/>
          <w:kern w:val="28"/>
          <w:lang w:val="en-GB"/>
        </w:rPr>
        <w:t xml:space="preserve">ather-in-law) had travelled to Buenos Aires to wait for Jón </w:t>
      </w:r>
      <w:proofErr w:type="spellStart"/>
      <w:r w:rsidRPr="008F5D12">
        <w:rPr>
          <w:rFonts w:asciiTheme="minorHAnsi" w:eastAsiaTheme="majorEastAsia" w:hAnsiTheme="minorHAnsi" w:cstheme="minorHAnsi"/>
          <w:spacing w:val="-10"/>
          <w:kern w:val="28"/>
          <w:lang w:val="en-GB"/>
        </w:rPr>
        <w:t>Ottó</w:t>
      </w:r>
      <w:proofErr w:type="spellEnd"/>
      <w:r w:rsidRPr="008F5D12">
        <w:rPr>
          <w:rFonts w:asciiTheme="minorHAnsi" w:eastAsiaTheme="majorEastAsia" w:hAnsiTheme="minorHAnsi" w:cstheme="minorHAnsi"/>
          <w:spacing w:val="-10"/>
          <w:kern w:val="28"/>
          <w:lang w:val="en-GB"/>
        </w:rPr>
        <w:t xml:space="preserve"> and </w:t>
      </w:r>
      <w:proofErr w:type="spellStart"/>
      <w:r w:rsidRPr="008F5D12">
        <w:rPr>
          <w:rFonts w:asciiTheme="minorHAnsi" w:eastAsiaTheme="majorEastAsia" w:hAnsiTheme="minorHAnsi" w:cstheme="minorHAnsi"/>
          <w:spacing w:val="-10"/>
          <w:kern w:val="28"/>
          <w:lang w:val="en-GB"/>
        </w:rPr>
        <w:t>Guðmundur</w:t>
      </w:r>
      <w:proofErr w:type="spellEnd"/>
      <w:r w:rsidRPr="008F5D12">
        <w:rPr>
          <w:rFonts w:asciiTheme="minorHAnsi" w:eastAsiaTheme="majorEastAsia" w:hAnsiTheme="minorHAnsi" w:cstheme="minorHAnsi"/>
          <w:spacing w:val="-10"/>
          <w:kern w:val="28"/>
          <w:lang w:val="en-GB"/>
        </w:rPr>
        <w:t>, so that they could celebrate Christmas together. The original plan was that they would arrive earlier</w:t>
      </w:r>
      <w:r w:rsidR="00D06F23" w:rsidRPr="008F5D12">
        <w:rPr>
          <w:rFonts w:asciiTheme="minorHAnsi" w:eastAsiaTheme="majorEastAsia" w:hAnsiTheme="minorHAnsi" w:cstheme="minorHAnsi"/>
          <w:spacing w:val="-10"/>
          <w:kern w:val="28"/>
          <w:lang w:val="en-GB"/>
        </w:rPr>
        <w:t>, bu</w:t>
      </w:r>
      <w:r w:rsidR="00F60273" w:rsidRPr="008F5D12">
        <w:rPr>
          <w:rFonts w:asciiTheme="minorHAnsi" w:eastAsiaTheme="majorEastAsia" w:hAnsiTheme="minorHAnsi" w:cstheme="minorHAnsi"/>
          <w:spacing w:val="-10"/>
          <w:kern w:val="28"/>
          <w:lang w:val="en-GB"/>
        </w:rPr>
        <w:t>t</w:t>
      </w:r>
      <w:r w:rsidR="00471853" w:rsidRPr="008F5D12">
        <w:rPr>
          <w:rFonts w:asciiTheme="minorHAnsi" w:eastAsiaTheme="majorEastAsia" w:hAnsiTheme="minorHAnsi" w:cstheme="minorHAnsi"/>
          <w:spacing w:val="-10"/>
          <w:kern w:val="28"/>
          <w:lang w:val="en-GB"/>
        </w:rPr>
        <w:t xml:space="preserve"> w</w:t>
      </w:r>
      <w:r w:rsidRPr="008F5D12">
        <w:rPr>
          <w:rFonts w:asciiTheme="minorHAnsi" w:eastAsiaTheme="majorEastAsia" w:hAnsiTheme="minorHAnsi" w:cstheme="minorHAnsi"/>
          <w:spacing w:val="-10"/>
          <w:kern w:val="28"/>
          <w:lang w:val="en-GB"/>
        </w:rPr>
        <w:t>hen they were close to Buenos Aires,</w:t>
      </w:r>
      <w:r w:rsidR="008A22EA" w:rsidRPr="008F5D12">
        <w:rPr>
          <w:rFonts w:asciiTheme="minorHAnsi" w:eastAsiaTheme="majorEastAsia" w:hAnsiTheme="minorHAnsi" w:cstheme="minorHAnsi"/>
          <w:spacing w:val="-10"/>
          <w:kern w:val="28"/>
          <w:lang w:val="en-GB"/>
        </w:rPr>
        <w:t xml:space="preserve"> </w:t>
      </w:r>
      <w:proofErr w:type="spellStart"/>
      <w:r w:rsidR="008A22EA" w:rsidRPr="008F5D12">
        <w:rPr>
          <w:rFonts w:asciiTheme="minorHAnsi" w:eastAsiaTheme="majorEastAsia" w:hAnsiTheme="minorHAnsi" w:cstheme="minorHAnsi"/>
          <w:spacing w:val="-10"/>
          <w:kern w:val="28"/>
          <w:lang w:val="en-GB"/>
        </w:rPr>
        <w:t>Drífa</w:t>
      </w:r>
      <w:r w:rsidR="00F11F37" w:rsidRPr="008F5D12">
        <w:rPr>
          <w:rFonts w:asciiTheme="minorHAnsi" w:eastAsiaTheme="majorEastAsia" w:hAnsiTheme="minorHAnsi" w:cstheme="minorHAnsi"/>
          <w:spacing w:val="-10"/>
          <w:kern w:val="28"/>
          <w:lang w:val="en-GB"/>
        </w:rPr>
        <w:t>’</w:t>
      </w:r>
      <w:r w:rsidR="008A22EA" w:rsidRPr="008F5D12">
        <w:rPr>
          <w:rFonts w:asciiTheme="minorHAnsi" w:eastAsiaTheme="majorEastAsia" w:hAnsiTheme="minorHAnsi" w:cstheme="minorHAnsi"/>
          <w:spacing w:val="-10"/>
          <w:kern w:val="28"/>
          <w:lang w:val="en-GB"/>
        </w:rPr>
        <w:t>s</w:t>
      </w:r>
      <w:proofErr w:type="spellEnd"/>
      <w:r w:rsidR="008A22EA" w:rsidRPr="008F5D12">
        <w:rPr>
          <w:rFonts w:asciiTheme="minorHAnsi" w:eastAsiaTheme="majorEastAsia" w:hAnsiTheme="minorHAnsi" w:cstheme="minorHAnsi"/>
          <w:spacing w:val="-10"/>
          <w:kern w:val="28"/>
          <w:lang w:val="en-GB"/>
        </w:rPr>
        <w:t xml:space="preserve"> motor </w:t>
      </w:r>
      <w:r w:rsidR="00252E4C" w:rsidRPr="008F5D12">
        <w:rPr>
          <w:rFonts w:asciiTheme="minorHAnsi" w:eastAsiaTheme="majorEastAsia" w:hAnsiTheme="minorHAnsi" w:cstheme="minorHAnsi"/>
          <w:color w:val="0070C0"/>
          <w:spacing w:val="-10"/>
          <w:kern w:val="28"/>
          <w:lang w:val="en-GB"/>
        </w:rPr>
        <w:t>stopped working</w:t>
      </w:r>
      <w:r w:rsidR="0029194F" w:rsidRPr="008F5D12">
        <w:rPr>
          <w:rFonts w:asciiTheme="minorHAnsi" w:eastAsiaTheme="majorEastAsia" w:hAnsiTheme="minorHAnsi" w:cstheme="minorHAnsi"/>
          <w:color w:val="0070C0"/>
          <w:spacing w:val="-10"/>
          <w:kern w:val="28"/>
          <w:lang w:val="en-GB"/>
        </w:rPr>
        <w:t>,</w:t>
      </w:r>
      <w:r w:rsidR="008A22EA" w:rsidRPr="008F5D12">
        <w:rPr>
          <w:rFonts w:asciiTheme="minorHAnsi" w:eastAsiaTheme="majorEastAsia" w:hAnsiTheme="minorHAnsi" w:cstheme="minorHAnsi"/>
          <w:color w:val="0070C0"/>
          <w:spacing w:val="-10"/>
          <w:kern w:val="28"/>
          <w:lang w:val="en-GB"/>
        </w:rPr>
        <w:t xml:space="preserve"> </w:t>
      </w:r>
      <w:r w:rsidR="004C2F6A" w:rsidRPr="008F5D12">
        <w:rPr>
          <w:rFonts w:asciiTheme="minorHAnsi" w:eastAsiaTheme="majorEastAsia" w:hAnsiTheme="minorHAnsi" w:cstheme="minorHAnsi"/>
          <w:spacing w:val="-10"/>
          <w:kern w:val="28"/>
          <w:lang w:val="en-GB"/>
        </w:rPr>
        <w:t xml:space="preserve">and </w:t>
      </w:r>
      <w:r w:rsidR="000C10EF" w:rsidRPr="008F5D12">
        <w:rPr>
          <w:rFonts w:asciiTheme="minorHAnsi" w:eastAsiaTheme="majorEastAsia" w:hAnsiTheme="minorHAnsi" w:cstheme="minorHAnsi"/>
          <w:spacing w:val="-10"/>
          <w:kern w:val="28"/>
          <w:lang w:val="en-GB"/>
        </w:rPr>
        <w:t xml:space="preserve">the </w:t>
      </w:r>
      <w:r w:rsidR="004C18A4" w:rsidRPr="008F5D12">
        <w:rPr>
          <w:rFonts w:asciiTheme="minorHAnsi" w:eastAsiaTheme="majorEastAsia" w:hAnsiTheme="minorHAnsi" w:cstheme="minorHAnsi"/>
          <w:spacing w:val="-10"/>
          <w:kern w:val="28"/>
          <w:lang w:val="en-GB"/>
        </w:rPr>
        <w:t>nightmare of all sailors</w:t>
      </w:r>
      <w:r w:rsidR="009E5DC6" w:rsidRPr="008F5D12">
        <w:rPr>
          <w:rFonts w:asciiTheme="minorHAnsi" w:eastAsiaTheme="majorEastAsia" w:hAnsiTheme="minorHAnsi" w:cstheme="minorHAnsi"/>
          <w:spacing w:val="-10"/>
          <w:kern w:val="28"/>
          <w:lang w:val="en-GB"/>
        </w:rPr>
        <w:t xml:space="preserve"> </w:t>
      </w:r>
      <w:r w:rsidR="00252E4C" w:rsidRPr="008F5D12">
        <w:rPr>
          <w:rFonts w:asciiTheme="minorHAnsi" w:eastAsiaTheme="majorEastAsia" w:hAnsiTheme="minorHAnsi" w:cstheme="minorHAnsi"/>
          <w:color w:val="0070C0"/>
          <w:spacing w:val="-10"/>
          <w:kern w:val="28"/>
          <w:lang w:val="en-GB"/>
        </w:rPr>
        <w:t xml:space="preserve">set </w:t>
      </w:r>
      <w:proofErr w:type="gramStart"/>
      <w:r w:rsidR="00252E4C" w:rsidRPr="008F5D12">
        <w:rPr>
          <w:rFonts w:asciiTheme="minorHAnsi" w:eastAsiaTheme="majorEastAsia" w:hAnsiTheme="minorHAnsi" w:cstheme="minorHAnsi"/>
          <w:color w:val="0070C0"/>
          <w:spacing w:val="-10"/>
          <w:kern w:val="28"/>
          <w:lang w:val="en-GB"/>
        </w:rPr>
        <w:t>in</w:t>
      </w:r>
      <w:r w:rsidR="000C10EF" w:rsidRPr="008F5D12">
        <w:rPr>
          <w:rFonts w:asciiTheme="minorHAnsi" w:eastAsiaTheme="majorEastAsia" w:hAnsiTheme="minorHAnsi" w:cstheme="minorHAnsi"/>
          <w:spacing w:val="-10"/>
          <w:kern w:val="28"/>
          <w:lang w:val="en-GB"/>
        </w:rPr>
        <w:t>;</w:t>
      </w:r>
      <w:proofErr w:type="gramEnd"/>
      <w:r w:rsidR="000C10EF" w:rsidRPr="008F5D12">
        <w:rPr>
          <w:rFonts w:asciiTheme="minorHAnsi" w:eastAsiaTheme="majorEastAsia" w:hAnsiTheme="minorHAnsi" w:cstheme="minorHAnsi"/>
          <w:spacing w:val="-10"/>
          <w:kern w:val="28"/>
          <w:lang w:val="en-GB"/>
        </w:rPr>
        <w:t xml:space="preserve"> </w:t>
      </w:r>
      <w:r w:rsidR="000B6542" w:rsidRPr="008F5D12">
        <w:rPr>
          <w:rFonts w:asciiTheme="minorHAnsi" w:eastAsiaTheme="majorEastAsia" w:hAnsiTheme="minorHAnsi" w:cstheme="minorHAnsi"/>
          <w:spacing w:val="-10"/>
          <w:kern w:val="28"/>
          <w:lang w:val="en-GB"/>
        </w:rPr>
        <w:t xml:space="preserve">nice weather. </w:t>
      </w:r>
      <w:r w:rsidR="00E464D0" w:rsidRPr="008F5D12">
        <w:rPr>
          <w:rFonts w:asciiTheme="minorHAnsi" w:eastAsiaTheme="majorEastAsia" w:hAnsiTheme="minorHAnsi" w:cstheme="minorHAnsi"/>
          <w:spacing w:val="-10"/>
          <w:kern w:val="28"/>
          <w:lang w:val="en-GB"/>
        </w:rPr>
        <w:t>Extreme heat</w:t>
      </w:r>
      <w:r w:rsidR="000B6542" w:rsidRPr="008F5D12">
        <w:rPr>
          <w:rFonts w:asciiTheme="minorHAnsi" w:eastAsiaTheme="majorEastAsia" w:hAnsiTheme="minorHAnsi" w:cstheme="minorHAnsi"/>
          <w:spacing w:val="-10"/>
          <w:kern w:val="28"/>
          <w:lang w:val="en-GB"/>
        </w:rPr>
        <w:t xml:space="preserve"> and absolutely no wind, Drífa stood still</w:t>
      </w:r>
      <w:r w:rsidR="004B49B5" w:rsidRPr="008F5D12">
        <w:rPr>
          <w:rFonts w:asciiTheme="minorHAnsi" w:eastAsiaTheme="majorEastAsia" w:hAnsiTheme="minorHAnsi" w:cstheme="minorHAnsi"/>
          <w:spacing w:val="-10"/>
          <w:kern w:val="28"/>
          <w:lang w:val="en-GB"/>
        </w:rPr>
        <w:t xml:space="preserve">, a mere 100 </w:t>
      </w:r>
      <w:r w:rsidR="00E464D0" w:rsidRPr="008F5D12">
        <w:rPr>
          <w:rFonts w:asciiTheme="minorHAnsi" w:eastAsiaTheme="majorEastAsia" w:hAnsiTheme="minorHAnsi" w:cstheme="minorHAnsi"/>
          <w:spacing w:val="-10"/>
          <w:kern w:val="28"/>
          <w:lang w:val="en-GB"/>
        </w:rPr>
        <w:t>kilometres</w:t>
      </w:r>
      <w:r w:rsidR="004B49B5" w:rsidRPr="008F5D12">
        <w:rPr>
          <w:rFonts w:asciiTheme="minorHAnsi" w:eastAsiaTheme="majorEastAsia" w:hAnsiTheme="minorHAnsi" w:cstheme="minorHAnsi"/>
          <w:spacing w:val="-10"/>
          <w:kern w:val="28"/>
          <w:lang w:val="en-GB"/>
        </w:rPr>
        <w:t xml:space="preserve"> outside Buenos Aires, with time slipping away very slowly. </w:t>
      </w:r>
      <w:r w:rsidRPr="008F5D12">
        <w:rPr>
          <w:rFonts w:asciiTheme="minorHAnsi" w:eastAsiaTheme="majorEastAsia" w:hAnsiTheme="minorHAnsi" w:cstheme="minorHAnsi"/>
          <w:spacing w:val="-10"/>
          <w:kern w:val="28"/>
          <w:lang w:val="en-GB"/>
        </w:rPr>
        <w:t xml:space="preserve">After what felt like decades, small gusts of wind caught </w:t>
      </w:r>
      <w:proofErr w:type="spellStart"/>
      <w:r w:rsidRPr="008F5D12">
        <w:rPr>
          <w:rFonts w:asciiTheme="minorHAnsi" w:eastAsiaTheme="majorEastAsia" w:hAnsiTheme="minorHAnsi" w:cstheme="minorHAnsi"/>
          <w:spacing w:val="-10"/>
          <w:kern w:val="28"/>
          <w:lang w:val="en-GB"/>
        </w:rPr>
        <w:t>Drífa</w:t>
      </w:r>
      <w:r w:rsidR="00551D49"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s</w:t>
      </w:r>
      <w:proofErr w:type="spellEnd"/>
      <w:r w:rsidRPr="008F5D12">
        <w:rPr>
          <w:rFonts w:asciiTheme="minorHAnsi" w:eastAsiaTheme="majorEastAsia" w:hAnsiTheme="minorHAnsi" w:cstheme="minorHAnsi"/>
          <w:spacing w:val="-10"/>
          <w:kern w:val="28"/>
          <w:lang w:val="en-GB"/>
        </w:rPr>
        <w:t xml:space="preserve"> </w:t>
      </w:r>
      <w:r w:rsidR="00551D49" w:rsidRPr="008F5D12">
        <w:rPr>
          <w:rFonts w:asciiTheme="minorHAnsi" w:eastAsiaTheme="majorEastAsia" w:hAnsiTheme="minorHAnsi" w:cstheme="minorHAnsi"/>
          <w:spacing w:val="-10"/>
          <w:kern w:val="28"/>
          <w:lang w:val="en-GB"/>
        </w:rPr>
        <w:t>sails,</w:t>
      </w:r>
      <w:r w:rsidRPr="008F5D12">
        <w:rPr>
          <w:rFonts w:asciiTheme="minorHAnsi" w:eastAsiaTheme="majorEastAsia" w:hAnsiTheme="minorHAnsi" w:cstheme="minorHAnsi"/>
          <w:spacing w:val="-10"/>
          <w:kern w:val="28"/>
          <w:lang w:val="en-GB"/>
        </w:rPr>
        <w:t xml:space="preserve"> and the trio got back on track. They managed to make it to the ports of Buenos Aires on the day of Christmas Eve, to a welcoming party of their family.</w:t>
      </w:r>
      <w:r w:rsidR="00AF3698" w:rsidRPr="008F5D12">
        <w:rPr>
          <w:rFonts w:asciiTheme="minorHAnsi" w:eastAsiaTheme="majorEastAsia" w:hAnsiTheme="minorHAnsi" w:cstheme="minorHAnsi"/>
          <w:spacing w:val="-10"/>
          <w:kern w:val="28"/>
          <w:lang w:val="en-GB"/>
        </w:rPr>
        <w:t xml:space="preserve"> Jón </w:t>
      </w:r>
      <w:proofErr w:type="spellStart"/>
      <w:r w:rsidR="00AF3698" w:rsidRPr="008F5D12">
        <w:rPr>
          <w:rFonts w:asciiTheme="minorHAnsi" w:eastAsiaTheme="majorEastAsia" w:hAnsiTheme="minorHAnsi" w:cstheme="minorHAnsi"/>
          <w:spacing w:val="-10"/>
          <w:kern w:val="28"/>
          <w:lang w:val="en-GB"/>
        </w:rPr>
        <w:t>Ottó</w:t>
      </w:r>
      <w:proofErr w:type="spellEnd"/>
      <w:r w:rsidR="00AF3698" w:rsidRPr="008F5D12">
        <w:rPr>
          <w:rFonts w:asciiTheme="minorHAnsi" w:eastAsiaTheme="majorEastAsia" w:hAnsiTheme="minorHAnsi" w:cstheme="minorHAnsi"/>
          <w:spacing w:val="-10"/>
          <w:kern w:val="28"/>
          <w:lang w:val="en-GB"/>
        </w:rPr>
        <w:t xml:space="preserve">, Elísabet, Jón </w:t>
      </w:r>
      <w:proofErr w:type="spellStart"/>
      <w:r w:rsidR="00AF3698" w:rsidRPr="008F5D12">
        <w:rPr>
          <w:rFonts w:asciiTheme="minorHAnsi" w:eastAsiaTheme="majorEastAsia" w:hAnsiTheme="minorHAnsi" w:cstheme="minorHAnsi"/>
          <w:spacing w:val="-10"/>
          <w:kern w:val="28"/>
          <w:lang w:val="en-GB"/>
        </w:rPr>
        <w:t>Kolbeinn</w:t>
      </w:r>
      <w:proofErr w:type="spellEnd"/>
      <w:r w:rsidR="00AF3698" w:rsidRPr="008F5D12">
        <w:rPr>
          <w:rFonts w:asciiTheme="minorHAnsi" w:eastAsiaTheme="majorEastAsia" w:hAnsiTheme="minorHAnsi" w:cstheme="minorHAnsi"/>
          <w:spacing w:val="-10"/>
          <w:kern w:val="28"/>
          <w:lang w:val="en-GB"/>
        </w:rPr>
        <w:t xml:space="preserve">, Gunnar and </w:t>
      </w:r>
      <w:proofErr w:type="spellStart"/>
      <w:r w:rsidR="00AF3698" w:rsidRPr="008F5D12">
        <w:rPr>
          <w:rFonts w:asciiTheme="minorHAnsi" w:eastAsiaTheme="majorEastAsia" w:hAnsiTheme="minorHAnsi" w:cstheme="minorHAnsi"/>
          <w:spacing w:val="-10"/>
          <w:kern w:val="28"/>
          <w:lang w:val="en-GB"/>
        </w:rPr>
        <w:t>Guðmundur</w:t>
      </w:r>
      <w:proofErr w:type="spellEnd"/>
      <w:r w:rsidR="00AF3698" w:rsidRPr="008F5D12">
        <w:rPr>
          <w:rFonts w:asciiTheme="minorHAnsi" w:eastAsiaTheme="majorEastAsia" w:hAnsiTheme="minorHAnsi" w:cstheme="minorHAnsi"/>
          <w:spacing w:val="-10"/>
          <w:kern w:val="28"/>
          <w:lang w:val="en-GB"/>
        </w:rPr>
        <w:t xml:space="preserve"> celebrated </w:t>
      </w:r>
      <w:r w:rsidR="00DE10B4" w:rsidRPr="008F5D12">
        <w:rPr>
          <w:rFonts w:asciiTheme="minorHAnsi" w:eastAsiaTheme="majorEastAsia" w:hAnsiTheme="minorHAnsi" w:cstheme="minorHAnsi"/>
          <w:spacing w:val="-10"/>
          <w:kern w:val="28"/>
          <w:lang w:val="en-GB"/>
        </w:rPr>
        <w:t>Christmas</w:t>
      </w:r>
      <w:r w:rsidR="00960391" w:rsidRPr="008F5D12">
        <w:rPr>
          <w:rFonts w:asciiTheme="minorHAnsi" w:eastAsiaTheme="majorEastAsia" w:hAnsiTheme="minorHAnsi" w:cstheme="minorHAnsi"/>
          <w:spacing w:val="-10"/>
          <w:kern w:val="28"/>
          <w:lang w:val="en-GB"/>
        </w:rPr>
        <w:t xml:space="preserve"> </w:t>
      </w:r>
      <w:r w:rsidR="00960391" w:rsidRPr="008F5D12">
        <w:rPr>
          <w:rFonts w:asciiTheme="minorHAnsi" w:eastAsiaTheme="majorEastAsia" w:hAnsiTheme="minorHAnsi" w:cstheme="minorHAnsi"/>
          <w:color w:val="0070C0"/>
          <w:spacing w:val="-10"/>
          <w:kern w:val="28"/>
          <w:lang w:val="en-GB"/>
        </w:rPr>
        <w:t>and New Years</w:t>
      </w:r>
      <w:r w:rsidR="00DE10B4" w:rsidRPr="008F5D12">
        <w:rPr>
          <w:rFonts w:asciiTheme="minorHAnsi" w:eastAsiaTheme="majorEastAsia" w:hAnsiTheme="minorHAnsi" w:cstheme="minorHAnsi"/>
          <w:color w:val="0070C0"/>
          <w:spacing w:val="-10"/>
          <w:kern w:val="28"/>
          <w:lang w:val="en-GB"/>
        </w:rPr>
        <w:t xml:space="preserve"> </w:t>
      </w:r>
      <w:r w:rsidR="00DE10B4" w:rsidRPr="008F5D12">
        <w:rPr>
          <w:rFonts w:asciiTheme="minorHAnsi" w:eastAsiaTheme="majorEastAsia" w:hAnsiTheme="minorHAnsi" w:cstheme="minorHAnsi"/>
          <w:spacing w:val="-10"/>
          <w:kern w:val="28"/>
          <w:lang w:val="en-GB"/>
        </w:rPr>
        <w:t xml:space="preserve">in Buenos Aires while Drífa rested on the docks. </w:t>
      </w:r>
      <w:r w:rsidR="00A87633" w:rsidRPr="008F5D12">
        <w:rPr>
          <w:rFonts w:asciiTheme="minorHAnsi" w:eastAsiaTheme="majorEastAsia" w:hAnsiTheme="minorHAnsi" w:cstheme="minorHAnsi"/>
          <w:spacing w:val="-10"/>
          <w:kern w:val="28"/>
          <w:lang w:val="en-GB"/>
        </w:rPr>
        <w:t>The trip had been challenging, but</w:t>
      </w:r>
      <w:r w:rsidR="000F5BE0" w:rsidRPr="008F5D12">
        <w:rPr>
          <w:rFonts w:asciiTheme="minorHAnsi" w:eastAsiaTheme="majorEastAsia" w:hAnsiTheme="minorHAnsi" w:cstheme="minorHAnsi"/>
          <w:spacing w:val="-10"/>
          <w:kern w:val="28"/>
          <w:lang w:val="en-GB"/>
        </w:rPr>
        <w:t xml:space="preserve"> a</w:t>
      </w:r>
      <w:r w:rsidR="00A87633" w:rsidRPr="008F5D12">
        <w:rPr>
          <w:rFonts w:asciiTheme="minorHAnsi" w:eastAsiaTheme="majorEastAsia" w:hAnsiTheme="minorHAnsi" w:cstheme="minorHAnsi"/>
          <w:spacing w:val="-10"/>
          <w:kern w:val="28"/>
          <w:lang w:val="en-GB"/>
        </w:rPr>
        <w:t xml:space="preserve">fter a week or two, </w:t>
      </w:r>
      <w:r w:rsidRPr="008F5D12">
        <w:rPr>
          <w:rFonts w:asciiTheme="minorHAnsi" w:eastAsiaTheme="majorEastAsia" w:hAnsiTheme="minorHAnsi" w:cstheme="minorHAnsi"/>
          <w:spacing w:val="-10"/>
          <w:kern w:val="28"/>
          <w:lang w:val="en-GB"/>
        </w:rPr>
        <w:t>Drífa faced yet another challenging trip, where her life would take a turn.</w:t>
      </w:r>
    </w:p>
    <w:p w14:paraId="751538D1" w14:textId="19D4C100" w:rsidR="006240FE" w:rsidRPr="008F5D12" w:rsidRDefault="00255F51" w:rsidP="00471853">
      <w:pPr>
        <w:ind w:firstLine="720"/>
        <w:rPr>
          <w:rFonts w:asciiTheme="minorHAnsi" w:eastAsiaTheme="majorEastAsia" w:hAnsiTheme="minorHAnsi" w:cstheme="minorHAnsi"/>
          <w:spacing w:val="-10"/>
          <w:kern w:val="28"/>
          <w:lang w:val="en-GB"/>
        </w:rPr>
      </w:pPr>
      <w:r w:rsidRPr="008F5D12">
        <w:rPr>
          <w:rFonts w:asciiTheme="minorHAnsi" w:hAnsiTheme="minorHAnsi" w:cstheme="minorHAnsi"/>
          <w:noProof/>
        </w:rPr>
        <mc:AlternateContent>
          <mc:Choice Requires="wps">
            <w:drawing>
              <wp:anchor distT="0" distB="0" distL="114300" distR="114300" simplePos="0" relativeHeight="251681280" behindDoc="0" locked="0" layoutInCell="1" allowOverlap="1" wp14:anchorId="6E2AA15B" wp14:editId="11FCD041">
                <wp:simplePos x="0" y="0"/>
                <wp:positionH relativeFrom="margin">
                  <wp:align>left</wp:align>
                </wp:positionH>
                <wp:positionV relativeFrom="paragraph">
                  <wp:posOffset>4027170</wp:posOffset>
                </wp:positionV>
                <wp:extent cx="570357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76B20B8C" w14:textId="236A8F7D" w:rsidR="005E5B5A" w:rsidRPr="006D2CE3" w:rsidRDefault="006D2CE3" w:rsidP="005E5B5A">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5E5B5A" w:rsidRPr="006D2CE3">
                              <w:rPr>
                                <w:i w:val="0"/>
                                <w:iCs w:val="0"/>
                                <w:color w:val="000000" w:themeColor="text1"/>
                                <w:sz w:val="20"/>
                                <w:szCs w:val="20"/>
                              </w:rPr>
                              <w:t xml:space="preserve"> </w:t>
                            </w:r>
                            <w:r w:rsidR="005E5B5A" w:rsidRPr="006D2CE3">
                              <w:rPr>
                                <w:i w:val="0"/>
                                <w:iCs w:val="0"/>
                                <w:color w:val="000000" w:themeColor="text1"/>
                                <w:sz w:val="20"/>
                                <w:szCs w:val="20"/>
                              </w:rPr>
                              <w:fldChar w:fldCharType="begin"/>
                            </w:r>
                            <w:r w:rsidR="005E5B5A" w:rsidRPr="006D2CE3">
                              <w:rPr>
                                <w:i w:val="0"/>
                                <w:iCs w:val="0"/>
                                <w:color w:val="000000" w:themeColor="text1"/>
                                <w:sz w:val="20"/>
                                <w:szCs w:val="20"/>
                              </w:rPr>
                              <w:instrText xml:space="preserve"> SEQ Figure \* ARABIC </w:instrText>
                            </w:r>
                            <w:r w:rsidR="005E5B5A" w:rsidRPr="006D2CE3">
                              <w:rPr>
                                <w:i w:val="0"/>
                                <w:iCs w:val="0"/>
                                <w:color w:val="000000" w:themeColor="text1"/>
                                <w:sz w:val="20"/>
                                <w:szCs w:val="20"/>
                              </w:rPr>
                              <w:fldChar w:fldCharType="separate"/>
                            </w:r>
                            <w:r w:rsidR="004F5D71" w:rsidRPr="006D2CE3">
                              <w:rPr>
                                <w:i w:val="0"/>
                                <w:iCs w:val="0"/>
                                <w:noProof/>
                                <w:color w:val="000000" w:themeColor="text1"/>
                                <w:sz w:val="20"/>
                                <w:szCs w:val="20"/>
                              </w:rPr>
                              <w:t>11</w:t>
                            </w:r>
                            <w:r w:rsidR="005E5B5A" w:rsidRPr="006D2CE3">
                              <w:rPr>
                                <w:i w:val="0"/>
                                <w:iCs w:val="0"/>
                                <w:color w:val="000000" w:themeColor="text1"/>
                                <w:sz w:val="20"/>
                                <w:szCs w:val="20"/>
                              </w:rPr>
                              <w:fldChar w:fldCharType="end"/>
                            </w:r>
                            <w:r w:rsidR="005E5B5A" w:rsidRPr="006D2CE3">
                              <w:rPr>
                                <w:i w:val="0"/>
                                <w:iCs w:val="0"/>
                                <w:color w:val="000000" w:themeColor="text1"/>
                                <w:sz w:val="20"/>
                                <w:szCs w:val="20"/>
                              </w:rPr>
                              <w:t>: Picture from South America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AA15B" id="Text Box 26" o:spid="_x0000_s1035" type="#_x0000_t202" style="position:absolute;left:0;text-align:left;margin-left:0;margin-top:317.1pt;width:449.1pt;height:.05pt;z-index:251681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" stroked="f">
                <v:textbox style="mso-fit-shape-to-text:t" inset="0,0,0,0">
                  <w:txbxContent>
                    <w:p w14:paraId="76B20B8C" w14:textId="236A8F7D" w:rsidR="005E5B5A" w:rsidRPr="006D2CE3" w:rsidRDefault="006D2CE3" w:rsidP="005E5B5A">
                      <w:pPr>
                        <w:pStyle w:val="Caption"/>
                        <w:rPr>
                          <w:rFonts w:eastAsiaTheme="majorEastAsia"/>
                          <w:i w:val="0"/>
                          <w:iCs w:val="0"/>
                          <w:noProof/>
                          <w:color w:val="000000" w:themeColor="text1"/>
                          <w:spacing w:val="-10"/>
                          <w:kern w:val="28"/>
                          <w:sz w:val="20"/>
                          <w:szCs w:val="20"/>
                          <w:lang w:val="en-GB"/>
                        </w:rPr>
                      </w:pPr>
                      <w:r w:rsidRPr="006D2CE3">
                        <w:rPr>
                          <w:i w:val="0"/>
                          <w:iCs w:val="0"/>
                          <w:color w:val="000000" w:themeColor="text1"/>
                          <w:sz w:val="20"/>
                          <w:szCs w:val="20"/>
                        </w:rPr>
                        <w:t>Image</w:t>
                      </w:r>
                      <w:r w:rsidR="005E5B5A" w:rsidRPr="006D2CE3">
                        <w:rPr>
                          <w:i w:val="0"/>
                          <w:iCs w:val="0"/>
                          <w:color w:val="000000" w:themeColor="text1"/>
                          <w:sz w:val="20"/>
                          <w:szCs w:val="20"/>
                        </w:rPr>
                        <w:t xml:space="preserve"> </w:t>
                      </w:r>
                      <w:r w:rsidR="005E5B5A" w:rsidRPr="006D2CE3">
                        <w:rPr>
                          <w:i w:val="0"/>
                          <w:iCs w:val="0"/>
                          <w:color w:val="000000" w:themeColor="text1"/>
                          <w:sz w:val="20"/>
                          <w:szCs w:val="20"/>
                        </w:rPr>
                        <w:fldChar w:fldCharType="begin"/>
                      </w:r>
                      <w:r w:rsidR="005E5B5A" w:rsidRPr="006D2CE3">
                        <w:rPr>
                          <w:i w:val="0"/>
                          <w:iCs w:val="0"/>
                          <w:color w:val="000000" w:themeColor="text1"/>
                          <w:sz w:val="20"/>
                          <w:szCs w:val="20"/>
                        </w:rPr>
                        <w:instrText xml:space="preserve"> SEQ Figure \* ARABIC </w:instrText>
                      </w:r>
                      <w:r w:rsidR="005E5B5A" w:rsidRPr="006D2CE3">
                        <w:rPr>
                          <w:i w:val="0"/>
                          <w:iCs w:val="0"/>
                          <w:color w:val="000000" w:themeColor="text1"/>
                          <w:sz w:val="20"/>
                          <w:szCs w:val="20"/>
                        </w:rPr>
                        <w:fldChar w:fldCharType="separate"/>
                      </w:r>
                      <w:r w:rsidR="004F5D71" w:rsidRPr="006D2CE3">
                        <w:rPr>
                          <w:i w:val="0"/>
                          <w:iCs w:val="0"/>
                          <w:noProof/>
                          <w:color w:val="000000" w:themeColor="text1"/>
                          <w:sz w:val="20"/>
                          <w:szCs w:val="20"/>
                        </w:rPr>
                        <w:t>11</w:t>
                      </w:r>
                      <w:r w:rsidR="005E5B5A" w:rsidRPr="006D2CE3">
                        <w:rPr>
                          <w:i w:val="0"/>
                          <w:iCs w:val="0"/>
                          <w:color w:val="000000" w:themeColor="text1"/>
                          <w:sz w:val="20"/>
                          <w:szCs w:val="20"/>
                        </w:rPr>
                        <w:fldChar w:fldCharType="end"/>
                      </w:r>
                      <w:r w:rsidR="005E5B5A" w:rsidRPr="006D2CE3">
                        <w:rPr>
                          <w:i w:val="0"/>
                          <w:iCs w:val="0"/>
                          <w:color w:val="000000" w:themeColor="text1"/>
                          <w:sz w:val="20"/>
                          <w:szCs w:val="20"/>
                        </w:rPr>
                        <w:t>: Picture from South America</w:t>
                      </w:r>
                    </w:p>
                  </w:txbxContent>
                </v:textbox>
                <w10:wrap type="topAndBottom" anchorx="margin"/>
              </v:shape>
            </w:pict>
          </mc:Fallback>
        </mc:AlternateContent>
      </w:r>
      <w:r w:rsidR="00260409" w:rsidRPr="008F5D12">
        <w:rPr>
          <w:rFonts w:asciiTheme="minorHAnsi" w:eastAsiaTheme="majorEastAsia" w:hAnsiTheme="minorHAnsi" w:cstheme="minorHAnsi"/>
          <w:noProof/>
          <w:spacing w:val="-10"/>
          <w:kern w:val="28"/>
          <w:lang w:val="en-GB"/>
        </w:rPr>
        <w:drawing>
          <wp:anchor distT="0" distB="0" distL="114300" distR="114300" simplePos="0" relativeHeight="251653632" behindDoc="0" locked="0" layoutInCell="1" allowOverlap="1" wp14:anchorId="061CBD40" wp14:editId="786D3560">
            <wp:simplePos x="0" y="0"/>
            <wp:positionH relativeFrom="margin">
              <wp:align>left</wp:align>
            </wp:positionH>
            <wp:positionV relativeFrom="paragraph">
              <wp:posOffset>286236</wp:posOffset>
            </wp:positionV>
            <wp:extent cx="5622290" cy="3740785"/>
            <wp:effectExtent l="0" t="0" r="0" b="0"/>
            <wp:wrapTopAndBottom/>
            <wp:docPr id="1" name="Picture 1" descr="A picture containing sky, water,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water, outdoor,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3952" cy="3748358"/>
                    </a:xfrm>
                    <a:prstGeom prst="rect">
                      <a:avLst/>
                    </a:prstGeom>
                  </pic:spPr>
                </pic:pic>
              </a:graphicData>
            </a:graphic>
            <wp14:sizeRelH relativeFrom="margin">
              <wp14:pctWidth>0</wp14:pctWidth>
            </wp14:sizeRelH>
            <wp14:sizeRelV relativeFrom="margin">
              <wp14:pctHeight>0</wp14:pctHeight>
            </wp14:sizeRelV>
          </wp:anchor>
        </w:drawing>
      </w:r>
    </w:p>
    <w:p w14:paraId="3E078E83" w14:textId="4BD353C9" w:rsidR="007C43CF" w:rsidRPr="008F5D12" w:rsidRDefault="007C43CF" w:rsidP="007C43CF">
      <w:pPr>
        <w:rPr>
          <w:rFonts w:asciiTheme="minorHAnsi" w:eastAsiaTheme="majorEastAsia" w:hAnsiTheme="minorHAnsi" w:cstheme="minorHAnsi"/>
          <w:b/>
          <w:bCs/>
          <w:spacing w:val="-10"/>
          <w:kern w:val="28"/>
          <w:sz w:val="28"/>
          <w:szCs w:val="28"/>
          <w:lang w:val="en-GB"/>
        </w:rPr>
      </w:pPr>
    </w:p>
    <w:p w14:paraId="1023E76D" w14:textId="7F7151C4" w:rsidR="00655280" w:rsidRPr="008F5D12" w:rsidRDefault="00655280" w:rsidP="007C43CF">
      <w:pPr>
        <w:rPr>
          <w:rFonts w:asciiTheme="minorHAnsi" w:eastAsiaTheme="majorEastAsia" w:hAnsiTheme="minorHAnsi" w:cstheme="minorHAnsi"/>
          <w:b/>
          <w:bCs/>
          <w:spacing w:val="-10"/>
          <w:kern w:val="28"/>
          <w:sz w:val="28"/>
          <w:szCs w:val="28"/>
          <w:lang w:val="en-GB"/>
        </w:rPr>
      </w:pPr>
    </w:p>
    <w:p w14:paraId="42F318B2" w14:textId="7A8F57C7" w:rsidR="007C43CF" w:rsidRPr="008F5D12" w:rsidRDefault="007C43CF" w:rsidP="007C43CF">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b/>
          <w:bCs/>
          <w:spacing w:val="-10"/>
          <w:kern w:val="28"/>
          <w:sz w:val="28"/>
          <w:szCs w:val="28"/>
          <w:lang w:val="en-GB"/>
        </w:rPr>
        <w:lastRenderedPageBreak/>
        <w:t xml:space="preserve">3.5 Drífa, </w:t>
      </w:r>
      <w:r w:rsidR="000F5BE0" w:rsidRPr="008F5D12">
        <w:rPr>
          <w:rFonts w:asciiTheme="minorHAnsi" w:eastAsiaTheme="majorEastAsia" w:hAnsiTheme="minorHAnsi" w:cstheme="minorHAnsi"/>
          <w:b/>
          <w:bCs/>
          <w:spacing w:val="-10"/>
          <w:kern w:val="28"/>
          <w:sz w:val="28"/>
          <w:szCs w:val="28"/>
          <w:lang w:val="en-GB"/>
        </w:rPr>
        <w:t xml:space="preserve">and the </w:t>
      </w:r>
      <w:r w:rsidR="00422F50" w:rsidRPr="008F5D12">
        <w:rPr>
          <w:rFonts w:asciiTheme="minorHAnsi" w:eastAsiaTheme="majorEastAsia" w:hAnsiTheme="minorHAnsi" w:cstheme="minorHAnsi"/>
          <w:b/>
          <w:bCs/>
          <w:spacing w:val="-10"/>
          <w:kern w:val="28"/>
          <w:sz w:val="28"/>
          <w:szCs w:val="28"/>
          <w:lang w:val="en-GB"/>
        </w:rPr>
        <w:t>B</w:t>
      </w:r>
      <w:r w:rsidR="000F5BE0" w:rsidRPr="008F5D12">
        <w:rPr>
          <w:rFonts w:asciiTheme="minorHAnsi" w:eastAsiaTheme="majorEastAsia" w:hAnsiTheme="minorHAnsi" w:cstheme="minorHAnsi"/>
          <w:b/>
          <w:bCs/>
          <w:spacing w:val="-10"/>
          <w:kern w:val="28"/>
          <w:sz w:val="28"/>
          <w:szCs w:val="28"/>
          <w:lang w:val="en-GB"/>
        </w:rPr>
        <w:t xml:space="preserve">utcher in </w:t>
      </w:r>
      <w:proofErr w:type="spellStart"/>
      <w:r w:rsidR="000F5BE0" w:rsidRPr="008F5D12">
        <w:rPr>
          <w:rFonts w:asciiTheme="minorHAnsi" w:eastAsiaTheme="majorEastAsia" w:hAnsiTheme="minorHAnsi" w:cstheme="minorHAnsi"/>
          <w:b/>
          <w:bCs/>
          <w:spacing w:val="-10"/>
          <w:kern w:val="28"/>
          <w:sz w:val="28"/>
          <w:szCs w:val="28"/>
          <w:lang w:val="en-GB"/>
        </w:rPr>
        <w:t>Argetina</w:t>
      </w:r>
      <w:proofErr w:type="spellEnd"/>
      <w:r w:rsidRPr="008F5D12">
        <w:rPr>
          <w:rFonts w:asciiTheme="minorHAnsi" w:eastAsiaTheme="majorEastAsia" w:hAnsiTheme="minorHAnsi" w:cstheme="minorHAnsi"/>
          <w:b/>
          <w:bCs/>
          <w:spacing w:val="-10"/>
          <w:kern w:val="28"/>
          <w:sz w:val="28"/>
          <w:szCs w:val="28"/>
          <w:lang w:val="en-GB"/>
        </w:rPr>
        <w:br/>
      </w:r>
      <w:r w:rsidRPr="008F5D12">
        <w:rPr>
          <w:rFonts w:asciiTheme="minorHAnsi" w:eastAsiaTheme="majorEastAsia" w:hAnsiTheme="minorHAnsi" w:cstheme="minorHAnsi"/>
          <w:spacing w:val="-10"/>
          <w:kern w:val="28"/>
          <w:lang w:val="en-GB"/>
        </w:rPr>
        <w:t xml:space="preserve">Elías </w:t>
      </w:r>
      <w:proofErr w:type="spellStart"/>
      <w:r w:rsidRPr="008F5D12">
        <w:rPr>
          <w:rFonts w:asciiTheme="minorHAnsi" w:eastAsiaTheme="majorEastAsia" w:hAnsiTheme="minorHAnsi" w:cstheme="minorHAnsi"/>
          <w:spacing w:val="-10"/>
          <w:kern w:val="28"/>
          <w:lang w:val="en-GB"/>
        </w:rPr>
        <w:t>Skaftason</w:t>
      </w:r>
      <w:proofErr w:type="spellEnd"/>
      <w:r w:rsidRPr="008F5D12">
        <w:rPr>
          <w:rFonts w:asciiTheme="minorHAnsi" w:eastAsiaTheme="majorEastAsia" w:hAnsiTheme="minorHAnsi" w:cstheme="minorHAnsi"/>
          <w:spacing w:val="-10"/>
          <w:kern w:val="28"/>
          <w:lang w:val="en-GB"/>
        </w:rPr>
        <w:t xml:space="preserve"> (Elli)</w:t>
      </w:r>
      <w:r w:rsidR="005F034A"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a fellow sailor and friend joined Guðmundur </w:t>
      </w:r>
      <w:r w:rsidR="00C71FEF" w:rsidRPr="008F5D12">
        <w:rPr>
          <w:rFonts w:asciiTheme="minorHAnsi" w:eastAsiaTheme="majorEastAsia" w:hAnsiTheme="minorHAnsi" w:cstheme="minorHAnsi"/>
          <w:spacing w:val="-10"/>
          <w:kern w:val="28"/>
          <w:lang w:val="en-GB"/>
        </w:rPr>
        <w:t xml:space="preserve">and </w:t>
      </w:r>
      <w:r w:rsidRPr="008F5D12">
        <w:rPr>
          <w:rFonts w:asciiTheme="minorHAnsi" w:eastAsiaTheme="majorEastAsia" w:hAnsiTheme="minorHAnsi" w:cstheme="minorHAnsi"/>
          <w:spacing w:val="-10"/>
          <w:kern w:val="28"/>
          <w:lang w:val="en-GB"/>
        </w:rPr>
        <w:t>Dríf</w:t>
      </w:r>
      <w:r w:rsidR="005F034A" w:rsidRPr="008F5D12">
        <w:rPr>
          <w:rFonts w:asciiTheme="minorHAnsi" w:eastAsiaTheme="majorEastAsia" w:hAnsiTheme="minorHAnsi" w:cstheme="minorHAnsi"/>
          <w:spacing w:val="-10"/>
          <w:kern w:val="28"/>
          <w:lang w:val="en-GB"/>
        </w:rPr>
        <w:t xml:space="preserve">a, </w:t>
      </w:r>
      <w:r w:rsidRPr="008F5D12">
        <w:rPr>
          <w:rFonts w:asciiTheme="minorHAnsi" w:eastAsiaTheme="majorEastAsia" w:hAnsiTheme="minorHAnsi" w:cstheme="minorHAnsi"/>
          <w:spacing w:val="-10"/>
          <w:kern w:val="28"/>
          <w:lang w:val="en-GB"/>
        </w:rPr>
        <w:t>hea</w:t>
      </w:r>
      <w:r w:rsidR="005F034A" w:rsidRPr="008F5D12">
        <w:rPr>
          <w:rFonts w:asciiTheme="minorHAnsi" w:eastAsiaTheme="majorEastAsia" w:hAnsiTheme="minorHAnsi" w:cstheme="minorHAnsi"/>
          <w:spacing w:val="-10"/>
          <w:kern w:val="28"/>
          <w:lang w:val="en-GB"/>
        </w:rPr>
        <w:t xml:space="preserve">ding </w:t>
      </w:r>
      <w:r w:rsidRPr="008F5D12">
        <w:rPr>
          <w:rFonts w:asciiTheme="minorHAnsi" w:eastAsiaTheme="majorEastAsia" w:hAnsiTheme="minorHAnsi" w:cstheme="minorHAnsi"/>
          <w:spacing w:val="-10"/>
          <w:kern w:val="28"/>
          <w:lang w:val="en-GB"/>
        </w:rPr>
        <w:t>to the lowest point of South America, namely Cape Horn.</w:t>
      </w:r>
      <w:r w:rsidR="00960391" w:rsidRPr="008F5D12">
        <w:rPr>
          <w:rFonts w:asciiTheme="minorHAnsi" w:eastAsiaTheme="majorEastAsia" w:hAnsiTheme="minorHAnsi" w:cstheme="minorHAnsi"/>
          <w:spacing w:val="-10"/>
          <w:kern w:val="28"/>
          <w:lang w:val="en-GB"/>
        </w:rPr>
        <w:t xml:space="preserve"> </w:t>
      </w:r>
      <w:proofErr w:type="spellStart"/>
      <w:r w:rsidR="00960391" w:rsidRPr="008F5D12">
        <w:rPr>
          <w:rFonts w:asciiTheme="minorHAnsi" w:eastAsiaTheme="majorEastAsia" w:hAnsiTheme="minorHAnsi" w:cstheme="minorHAnsi"/>
          <w:color w:val="0070C0"/>
          <w:spacing w:val="-10"/>
          <w:kern w:val="28"/>
          <w:lang w:val="en-GB"/>
        </w:rPr>
        <w:t>Guðmundur</w:t>
      </w:r>
      <w:proofErr w:type="spellEnd"/>
      <w:r w:rsidR="00960391" w:rsidRPr="008F5D12">
        <w:rPr>
          <w:rFonts w:asciiTheme="minorHAnsi" w:eastAsiaTheme="majorEastAsia" w:hAnsiTheme="minorHAnsi" w:cstheme="minorHAnsi"/>
          <w:color w:val="0070C0"/>
          <w:spacing w:val="-10"/>
          <w:kern w:val="28"/>
          <w:lang w:val="en-GB"/>
        </w:rPr>
        <w:t xml:space="preserve"> had plans to do an art project in Patagonia.</w:t>
      </w:r>
      <w:r w:rsidRPr="008F5D12">
        <w:rPr>
          <w:rFonts w:asciiTheme="minorHAnsi" w:eastAsiaTheme="majorEastAsia" w:hAnsiTheme="minorHAnsi" w:cstheme="minorHAnsi"/>
          <w:color w:val="0070C0"/>
          <w:spacing w:val="-10"/>
          <w:kern w:val="28"/>
          <w:lang w:val="en-GB"/>
        </w:rPr>
        <w:t xml:space="preserve"> </w:t>
      </w:r>
      <w:r w:rsidRPr="008F5D12">
        <w:rPr>
          <w:rFonts w:asciiTheme="minorHAnsi" w:eastAsiaTheme="majorEastAsia" w:hAnsiTheme="minorHAnsi" w:cstheme="minorHAnsi"/>
          <w:spacing w:val="-10"/>
          <w:kern w:val="28"/>
          <w:lang w:val="en-GB"/>
        </w:rPr>
        <w:t>Elli and Guðmundur began</w:t>
      </w:r>
      <w:r w:rsidR="00F04594" w:rsidRPr="008F5D12">
        <w:rPr>
          <w:rFonts w:asciiTheme="minorHAnsi" w:eastAsiaTheme="majorEastAsia" w:hAnsiTheme="minorHAnsi" w:cstheme="minorHAnsi"/>
          <w:spacing w:val="-10"/>
          <w:kern w:val="28"/>
          <w:lang w:val="en-GB"/>
        </w:rPr>
        <w:t xml:space="preserve"> sailing</w:t>
      </w:r>
      <w:r w:rsidRPr="008F5D12">
        <w:rPr>
          <w:rFonts w:asciiTheme="minorHAnsi" w:eastAsiaTheme="majorEastAsia" w:hAnsiTheme="minorHAnsi" w:cstheme="minorHAnsi"/>
          <w:spacing w:val="-10"/>
          <w:kern w:val="28"/>
          <w:lang w:val="en-GB"/>
        </w:rPr>
        <w:t xml:space="preserve"> from the ports of Buenos Aires, made their way down, until a wall of black and angry clouds roared and growled at them in the distance. Startled they began to prepare for the worst as the darkness propelled towards them. Drífa held her ground, nearly tipping over and sinking, but she managed to hang on. There isn</w:t>
      </w:r>
      <w:r w:rsidR="002A1830"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much you can do to prevent a situation like this, except hold on to the hope that the boat doesn</w:t>
      </w:r>
      <w:r w:rsidR="00551D49"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t tip over. After the dangerous storm accompanied by thunder and </w:t>
      </w:r>
      <w:r w:rsidR="002A1830" w:rsidRPr="008F5D12">
        <w:rPr>
          <w:rFonts w:asciiTheme="minorHAnsi" w:eastAsiaTheme="majorEastAsia" w:hAnsiTheme="minorHAnsi" w:cstheme="minorHAnsi"/>
          <w:spacing w:val="-10"/>
          <w:kern w:val="28"/>
          <w:lang w:val="en-GB"/>
        </w:rPr>
        <w:t>lightning</w:t>
      </w:r>
      <w:r w:rsidRPr="008F5D12">
        <w:rPr>
          <w:rFonts w:asciiTheme="minorHAnsi" w:eastAsiaTheme="majorEastAsia" w:hAnsiTheme="minorHAnsi" w:cstheme="minorHAnsi"/>
          <w:spacing w:val="-10"/>
          <w:kern w:val="28"/>
          <w:lang w:val="en-GB"/>
        </w:rPr>
        <w:t xml:space="preserve"> had passed, Guðmundur and Elli sailed Drífa to a town called Mar Del Plata, the second biggest city in the Buenos Aires region. </w:t>
      </w:r>
    </w:p>
    <w:p w14:paraId="3AAEAFCF" w14:textId="2E6AA476" w:rsidR="00460439" w:rsidRPr="008F5D12" w:rsidRDefault="007C43CF" w:rsidP="007C43CF">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She didn</w:t>
      </w:r>
      <w:r w:rsidR="002A1830"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t know it, but this would be her last trip with </w:t>
      </w:r>
      <w:r w:rsidR="00693AEB" w:rsidRPr="008F5D12">
        <w:rPr>
          <w:rFonts w:asciiTheme="minorHAnsi" w:eastAsiaTheme="majorEastAsia" w:hAnsiTheme="minorHAnsi" w:cstheme="minorHAnsi"/>
          <w:spacing w:val="-10"/>
          <w:kern w:val="28"/>
          <w:lang w:val="en-GB"/>
        </w:rPr>
        <w:t>Guðmundur</w:t>
      </w:r>
      <w:r w:rsidRPr="008F5D12">
        <w:rPr>
          <w:rFonts w:asciiTheme="minorHAnsi" w:eastAsiaTheme="majorEastAsia" w:hAnsiTheme="minorHAnsi" w:cstheme="minorHAnsi"/>
          <w:spacing w:val="-10"/>
          <w:kern w:val="28"/>
          <w:lang w:val="en-GB"/>
        </w:rPr>
        <w:t>.</w:t>
      </w:r>
    </w:p>
    <w:p w14:paraId="0219BFBE" w14:textId="77777777" w:rsidR="00655280" w:rsidRPr="008F5D12" w:rsidRDefault="00655280" w:rsidP="007C43CF">
      <w:pPr>
        <w:rPr>
          <w:rFonts w:asciiTheme="minorHAnsi" w:eastAsiaTheme="majorEastAsia" w:hAnsiTheme="minorHAnsi" w:cstheme="minorHAnsi"/>
          <w:spacing w:val="-10"/>
          <w:kern w:val="28"/>
          <w:lang w:val="en-GB"/>
        </w:rPr>
      </w:pPr>
    </w:p>
    <w:p w14:paraId="3EFC517E" w14:textId="35F6E611" w:rsidR="00655280" w:rsidRPr="008F5D12" w:rsidRDefault="008B06D4" w:rsidP="007C43CF">
      <w:pPr>
        <w:rPr>
          <w:rFonts w:asciiTheme="minorHAnsi" w:eastAsiaTheme="majorEastAsia" w:hAnsiTheme="minorHAnsi" w:cstheme="minorHAnsi"/>
          <w:spacing w:val="-10"/>
          <w:kern w:val="28"/>
          <w:lang w:val="en-GB"/>
        </w:rPr>
      </w:pPr>
      <w:r w:rsidRPr="008F5D12">
        <w:rPr>
          <w:rFonts w:asciiTheme="minorHAnsi" w:hAnsiTheme="minorHAnsi" w:cstheme="minorHAnsi"/>
          <w:noProof/>
        </w:rPr>
        <mc:AlternateContent>
          <mc:Choice Requires="wps">
            <w:drawing>
              <wp:anchor distT="0" distB="0" distL="114300" distR="114300" simplePos="0" relativeHeight="251682304" behindDoc="0" locked="0" layoutInCell="1" allowOverlap="1" wp14:anchorId="5BE4D78A" wp14:editId="68BAC605">
                <wp:simplePos x="0" y="0"/>
                <wp:positionH relativeFrom="column">
                  <wp:posOffset>-158750</wp:posOffset>
                </wp:positionH>
                <wp:positionV relativeFrom="paragraph">
                  <wp:posOffset>4171315</wp:posOffset>
                </wp:positionV>
                <wp:extent cx="6048375"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72388FE9" w14:textId="44AC5BF0" w:rsidR="008B06D4" w:rsidRPr="004F5D71" w:rsidRDefault="004F5D71" w:rsidP="008B06D4">
                            <w:pPr>
                              <w:pStyle w:val="Caption"/>
                              <w:rPr>
                                <w:rFonts w:eastAsiaTheme="majorEastAsia"/>
                                <w:b/>
                                <w:bCs/>
                                <w:i w:val="0"/>
                                <w:iCs w:val="0"/>
                                <w:noProof/>
                                <w:color w:val="000000" w:themeColor="text1"/>
                                <w:spacing w:val="-10"/>
                                <w:kern w:val="28"/>
                                <w:sz w:val="20"/>
                                <w:szCs w:val="20"/>
                                <w:lang w:val="en-GB"/>
                              </w:rPr>
                            </w:pPr>
                            <w:r>
                              <w:rPr>
                                <w:i w:val="0"/>
                                <w:iCs w:val="0"/>
                                <w:color w:val="000000" w:themeColor="text1"/>
                                <w:sz w:val="20"/>
                                <w:szCs w:val="20"/>
                              </w:rPr>
                              <w:t>Image</w:t>
                            </w:r>
                            <w:r w:rsidR="008B06D4" w:rsidRPr="004F5D71">
                              <w:rPr>
                                <w:i w:val="0"/>
                                <w:iCs w:val="0"/>
                                <w:color w:val="000000" w:themeColor="text1"/>
                                <w:sz w:val="20"/>
                                <w:szCs w:val="20"/>
                              </w:rPr>
                              <w:t xml:space="preserve"> </w:t>
                            </w:r>
                            <w:r w:rsidR="008B06D4" w:rsidRPr="004F5D71">
                              <w:rPr>
                                <w:i w:val="0"/>
                                <w:iCs w:val="0"/>
                                <w:color w:val="000000" w:themeColor="text1"/>
                                <w:sz w:val="20"/>
                                <w:szCs w:val="20"/>
                              </w:rPr>
                              <w:fldChar w:fldCharType="begin"/>
                            </w:r>
                            <w:r w:rsidR="008B06D4" w:rsidRPr="004F5D71">
                              <w:rPr>
                                <w:i w:val="0"/>
                                <w:iCs w:val="0"/>
                                <w:color w:val="000000" w:themeColor="text1"/>
                                <w:sz w:val="20"/>
                                <w:szCs w:val="20"/>
                              </w:rPr>
                              <w:instrText xml:space="preserve"> SEQ Figure \* ARABIC </w:instrText>
                            </w:r>
                            <w:r w:rsidR="008B06D4" w:rsidRPr="004F5D71">
                              <w:rPr>
                                <w:i w:val="0"/>
                                <w:iCs w:val="0"/>
                                <w:color w:val="000000" w:themeColor="text1"/>
                                <w:sz w:val="20"/>
                                <w:szCs w:val="20"/>
                              </w:rPr>
                              <w:fldChar w:fldCharType="separate"/>
                            </w:r>
                            <w:r w:rsidRPr="004F5D71">
                              <w:rPr>
                                <w:i w:val="0"/>
                                <w:iCs w:val="0"/>
                                <w:noProof/>
                                <w:color w:val="000000" w:themeColor="text1"/>
                                <w:sz w:val="20"/>
                                <w:szCs w:val="20"/>
                              </w:rPr>
                              <w:t>12</w:t>
                            </w:r>
                            <w:r w:rsidR="008B06D4" w:rsidRPr="004F5D71">
                              <w:rPr>
                                <w:i w:val="0"/>
                                <w:iCs w:val="0"/>
                                <w:color w:val="000000" w:themeColor="text1"/>
                                <w:sz w:val="20"/>
                                <w:szCs w:val="20"/>
                              </w:rPr>
                              <w:fldChar w:fldCharType="end"/>
                            </w:r>
                            <w:r w:rsidR="008B06D4" w:rsidRPr="004F5D71">
                              <w:rPr>
                                <w:i w:val="0"/>
                                <w:iCs w:val="0"/>
                                <w:color w:val="000000" w:themeColor="text1"/>
                                <w:sz w:val="20"/>
                                <w:szCs w:val="20"/>
                              </w:rPr>
                              <w:t xml:space="preserve">: </w:t>
                            </w:r>
                            <w:proofErr w:type="spellStart"/>
                            <w:r w:rsidR="008B06D4" w:rsidRPr="004F5D71">
                              <w:rPr>
                                <w:i w:val="0"/>
                                <w:iCs w:val="0"/>
                                <w:color w:val="000000" w:themeColor="text1"/>
                                <w:sz w:val="20"/>
                                <w:szCs w:val="20"/>
                              </w:rPr>
                              <w:t>Guðmundur</w:t>
                            </w:r>
                            <w:proofErr w:type="spellEnd"/>
                            <w:r w:rsidR="008B06D4" w:rsidRPr="004F5D71">
                              <w:rPr>
                                <w:i w:val="0"/>
                                <w:iCs w:val="0"/>
                                <w:color w:val="000000" w:themeColor="text1"/>
                                <w:sz w:val="20"/>
                                <w:szCs w:val="20"/>
                              </w:rPr>
                              <w:t xml:space="preserve"> leaving </w:t>
                            </w:r>
                            <w:proofErr w:type="spellStart"/>
                            <w:r w:rsidR="008B06D4" w:rsidRPr="004F5D71">
                              <w:rPr>
                                <w:i w:val="0"/>
                                <w:iCs w:val="0"/>
                                <w:color w:val="000000" w:themeColor="text1"/>
                                <w:sz w:val="20"/>
                                <w:szCs w:val="20"/>
                              </w:rPr>
                              <w:t>Drífa</w:t>
                            </w:r>
                            <w:proofErr w:type="spellEnd"/>
                            <w:r w:rsidR="008B06D4" w:rsidRPr="004F5D71">
                              <w:rPr>
                                <w:i w:val="0"/>
                                <w:iCs w:val="0"/>
                                <w:color w:val="000000" w:themeColor="text1"/>
                                <w:sz w:val="20"/>
                                <w:szCs w:val="20"/>
                              </w:rPr>
                              <w:t xml:space="preserve"> in Spain</w:t>
                            </w:r>
                          </w:p>
                          <w:p w14:paraId="2A8C68AE" w14:textId="77777777" w:rsidR="004F5D71" w:rsidRDefault="004F5D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4D78A" id="Text Box 27" o:spid="_x0000_s1036" type="#_x0000_t202" style="position:absolute;margin-left:-12.5pt;margin-top:328.45pt;width:476.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E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nH2+vP91wJik2v76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" stroked="f">
                <v:textbox style="mso-fit-shape-to-text:t" inset="0,0,0,0">
                  <w:txbxContent>
                    <w:p w14:paraId="72388FE9" w14:textId="44AC5BF0" w:rsidR="008B06D4" w:rsidRPr="004F5D71" w:rsidRDefault="004F5D71" w:rsidP="008B06D4">
                      <w:pPr>
                        <w:pStyle w:val="Caption"/>
                        <w:rPr>
                          <w:rFonts w:eastAsiaTheme="majorEastAsia"/>
                          <w:b/>
                          <w:bCs/>
                          <w:i w:val="0"/>
                          <w:iCs w:val="0"/>
                          <w:noProof/>
                          <w:color w:val="000000" w:themeColor="text1"/>
                          <w:spacing w:val="-10"/>
                          <w:kern w:val="28"/>
                          <w:sz w:val="20"/>
                          <w:szCs w:val="20"/>
                          <w:lang w:val="en-GB"/>
                        </w:rPr>
                      </w:pPr>
                      <w:r>
                        <w:rPr>
                          <w:i w:val="0"/>
                          <w:iCs w:val="0"/>
                          <w:color w:val="000000" w:themeColor="text1"/>
                          <w:sz w:val="20"/>
                          <w:szCs w:val="20"/>
                        </w:rPr>
                        <w:t>Image</w:t>
                      </w:r>
                      <w:r w:rsidR="008B06D4" w:rsidRPr="004F5D71">
                        <w:rPr>
                          <w:i w:val="0"/>
                          <w:iCs w:val="0"/>
                          <w:color w:val="000000" w:themeColor="text1"/>
                          <w:sz w:val="20"/>
                          <w:szCs w:val="20"/>
                        </w:rPr>
                        <w:t xml:space="preserve"> </w:t>
                      </w:r>
                      <w:r w:rsidR="008B06D4" w:rsidRPr="004F5D71">
                        <w:rPr>
                          <w:i w:val="0"/>
                          <w:iCs w:val="0"/>
                          <w:color w:val="000000" w:themeColor="text1"/>
                          <w:sz w:val="20"/>
                          <w:szCs w:val="20"/>
                        </w:rPr>
                        <w:fldChar w:fldCharType="begin"/>
                      </w:r>
                      <w:r w:rsidR="008B06D4" w:rsidRPr="004F5D71">
                        <w:rPr>
                          <w:i w:val="0"/>
                          <w:iCs w:val="0"/>
                          <w:color w:val="000000" w:themeColor="text1"/>
                          <w:sz w:val="20"/>
                          <w:szCs w:val="20"/>
                        </w:rPr>
                        <w:instrText xml:space="preserve"> SEQ Figure \* ARABIC </w:instrText>
                      </w:r>
                      <w:r w:rsidR="008B06D4" w:rsidRPr="004F5D71">
                        <w:rPr>
                          <w:i w:val="0"/>
                          <w:iCs w:val="0"/>
                          <w:color w:val="000000" w:themeColor="text1"/>
                          <w:sz w:val="20"/>
                          <w:szCs w:val="20"/>
                        </w:rPr>
                        <w:fldChar w:fldCharType="separate"/>
                      </w:r>
                      <w:r w:rsidRPr="004F5D71">
                        <w:rPr>
                          <w:i w:val="0"/>
                          <w:iCs w:val="0"/>
                          <w:noProof/>
                          <w:color w:val="000000" w:themeColor="text1"/>
                          <w:sz w:val="20"/>
                          <w:szCs w:val="20"/>
                        </w:rPr>
                        <w:t>12</w:t>
                      </w:r>
                      <w:r w:rsidR="008B06D4" w:rsidRPr="004F5D71">
                        <w:rPr>
                          <w:i w:val="0"/>
                          <w:iCs w:val="0"/>
                          <w:color w:val="000000" w:themeColor="text1"/>
                          <w:sz w:val="20"/>
                          <w:szCs w:val="20"/>
                        </w:rPr>
                        <w:fldChar w:fldCharType="end"/>
                      </w:r>
                      <w:r w:rsidR="008B06D4" w:rsidRPr="004F5D71">
                        <w:rPr>
                          <w:i w:val="0"/>
                          <w:iCs w:val="0"/>
                          <w:color w:val="000000" w:themeColor="text1"/>
                          <w:sz w:val="20"/>
                          <w:szCs w:val="20"/>
                        </w:rPr>
                        <w:t xml:space="preserve">: </w:t>
                      </w:r>
                      <w:proofErr w:type="spellStart"/>
                      <w:r w:rsidR="008B06D4" w:rsidRPr="004F5D71">
                        <w:rPr>
                          <w:i w:val="0"/>
                          <w:iCs w:val="0"/>
                          <w:color w:val="000000" w:themeColor="text1"/>
                          <w:sz w:val="20"/>
                          <w:szCs w:val="20"/>
                        </w:rPr>
                        <w:t>Guðmundur</w:t>
                      </w:r>
                      <w:proofErr w:type="spellEnd"/>
                      <w:r w:rsidR="008B06D4" w:rsidRPr="004F5D71">
                        <w:rPr>
                          <w:i w:val="0"/>
                          <w:iCs w:val="0"/>
                          <w:color w:val="000000" w:themeColor="text1"/>
                          <w:sz w:val="20"/>
                          <w:szCs w:val="20"/>
                        </w:rPr>
                        <w:t xml:space="preserve"> leaving </w:t>
                      </w:r>
                      <w:proofErr w:type="spellStart"/>
                      <w:r w:rsidR="008B06D4" w:rsidRPr="004F5D71">
                        <w:rPr>
                          <w:i w:val="0"/>
                          <w:iCs w:val="0"/>
                          <w:color w:val="000000" w:themeColor="text1"/>
                          <w:sz w:val="20"/>
                          <w:szCs w:val="20"/>
                        </w:rPr>
                        <w:t>Drífa</w:t>
                      </w:r>
                      <w:proofErr w:type="spellEnd"/>
                      <w:r w:rsidR="008B06D4" w:rsidRPr="004F5D71">
                        <w:rPr>
                          <w:i w:val="0"/>
                          <w:iCs w:val="0"/>
                          <w:color w:val="000000" w:themeColor="text1"/>
                          <w:sz w:val="20"/>
                          <w:szCs w:val="20"/>
                        </w:rPr>
                        <w:t xml:space="preserve"> in Spain</w:t>
                      </w:r>
                    </w:p>
                    <w:p w14:paraId="2A8C68AE" w14:textId="77777777" w:rsidR="004F5D71" w:rsidRDefault="004F5D71"/>
                  </w:txbxContent>
                </v:textbox>
                <w10:wrap type="topAndBottom"/>
              </v:shape>
            </w:pict>
          </mc:Fallback>
        </mc:AlternateContent>
      </w:r>
      <w:r w:rsidR="00655280" w:rsidRPr="008F5D12">
        <w:rPr>
          <w:rFonts w:asciiTheme="minorHAnsi" w:eastAsiaTheme="majorEastAsia" w:hAnsiTheme="minorHAnsi" w:cstheme="minorHAnsi"/>
          <w:b/>
          <w:bCs/>
          <w:noProof/>
          <w:spacing w:val="-10"/>
          <w:kern w:val="28"/>
          <w:sz w:val="28"/>
          <w:szCs w:val="28"/>
          <w:lang w:val="en-GB"/>
        </w:rPr>
        <w:drawing>
          <wp:anchor distT="0" distB="0" distL="114300" distR="114300" simplePos="0" relativeHeight="251633152" behindDoc="0" locked="0" layoutInCell="1" allowOverlap="1" wp14:anchorId="74A06F48" wp14:editId="64A89FEC">
            <wp:simplePos x="0" y="0"/>
            <wp:positionH relativeFrom="column">
              <wp:posOffset>-158750</wp:posOffset>
            </wp:positionH>
            <wp:positionV relativeFrom="paragraph">
              <wp:posOffset>52168</wp:posOffset>
            </wp:positionV>
            <wp:extent cx="6048375" cy="4062095"/>
            <wp:effectExtent l="0" t="0" r="0" b="1905"/>
            <wp:wrapTopAndBottom/>
            <wp:docPr id="17" name="Picture 17" descr="A person standing next to a bo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standing next to a boa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6048375" cy="4062095"/>
                    </a:xfrm>
                    <a:prstGeom prst="rect">
                      <a:avLst/>
                    </a:prstGeom>
                  </pic:spPr>
                </pic:pic>
              </a:graphicData>
            </a:graphic>
            <wp14:sizeRelH relativeFrom="margin">
              <wp14:pctWidth>0</wp14:pctWidth>
            </wp14:sizeRelH>
            <wp14:sizeRelV relativeFrom="margin">
              <wp14:pctHeight>0</wp14:pctHeight>
            </wp14:sizeRelV>
          </wp:anchor>
        </w:drawing>
      </w:r>
    </w:p>
    <w:p w14:paraId="78A0775B" w14:textId="58BE8D26" w:rsidR="00BA63FB" w:rsidRPr="008F5D12" w:rsidRDefault="00655280" w:rsidP="00655280">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W</w:t>
      </w:r>
      <w:r w:rsidR="007C43CF" w:rsidRPr="008F5D12">
        <w:rPr>
          <w:rFonts w:asciiTheme="minorHAnsi" w:eastAsiaTheme="majorEastAsia" w:hAnsiTheme="minorHAnsi" w:cstheme="minorHAnsi"/>
          <w:spacing w:val="-10"/>
          <w:kern w:val="28"/>
          <w:lang w:val="en-GB"/>
        </w:rPr>
        <w:t>ith a heavy heart</w:t>
      </w:r>
      <w:r w:rsidRPr="008F5D12">
        <w:rPr>
          <w:rFonts w:asciiTheme="minorHAnsi" w:eastAsiaTheme="majorEastAsia" w:hAnsiTheme="minorHAnsi" w:cstheme="minorHAnsi"/>
          <w:spacing w:val="-10"/>
          <w:kern w:val="28"/>
          <w:lang w:val="en-GB"/>
        </w:rPr>
        <w:t>, Guðmundur</w:t>
      </w:r>
      <w:r w:rsidR="007C43CF" w:rsidRPr="008F5D12">
        <w:rPr>
          <w:rFonts w:asciiTheme="minorHAnsi" w:eastAsiaTheme="majorEastAsia" w:hAnsiTheme="minorHAnsi" w:cstheme="minorHAnsi"/>
          <w:spacing w:val="-10"/>
          <w:kern w:val="28"/>
          <w:lang w:val="en-GB"/>
        </w:rPr>
        <w:t xml:space="preserve"> decided to sell Drífa. It was not an easy decision, and it would be something that he would regret for the years to come. Since he named the boat after his late mother, one might say that he lost his mother twice. His life was filled with laughter, joy, but beneath it all there was a strong mourning for </w:t>
      </w:r>
      <w:r w:rsidR="003D69A7" w:rsidRPr="008F5D12">
        <w:rPr>
          <w:rFonts w:asciiTheme="minorHAnsi" w:eastAsiaTheme="majorEastAsia" w:hAnsiTheme="minorHAnsi" w:cstheme="minorHAnsi"/>
          <w:spacing w:val="-10"/>
          <w:kern w:val="28"/>
          <w:lang w:val="en-GB"/>
        </w:rPr>
        <w:t>his mom</w:t>
      </w:r>
      <w:r w:rsidR="007C43CF" w:rsidRPr="008F5D12">
        <w:rPr>
          <w:rFonts w:asciiTheme="minorHAnsi" w:eastAsiaTheme="majorEastAsia" w:hAnsiTheme="minorHAnsi" w:cstheme="minorHAnsi"/>
          <w:spacing w:val="-10"/>
          <w:kern w:val="28"/>
          <w:lang w:val="en-GB"/>
        </w:rPr>
        <w:t xml:space="preserve">. </w:t>
      </w:r>
      <w:r w:rsidR="003D69A7" w:rsidRPr="008F5D12">
        <w:rPr>
          <w:rFonts w:asciiTheme="minorHAnsi" w:eastAsiaTheme="majorEastAsia" w:hAnsiTheme="minorHAnsi" w:cstheme="minorHAnsi"/>
          <w:spacing w:val="-10"/>
          <w:kern w:val="28"/>
          <w:lang w:val="en-GB"/>
        </w:rPr>
        <w:t>A</w:t>
      </w:r>
      <w:r w:rsidR="007C43CF" w:rsidRPr="008F5D12">
        <w:rPr>
          <w:rFonts w:asciiTheme="minorHAnsi" w:eastAsiaTheme="majorEastAsia" w:hAnsiTheme="minorHAnsi" w:cstheme="minorHAnsi"/>
          <w:spacing w:val="-10"/>
          <w:kern w:val="28"/>
          <w:lang w:val="en-GB"/>
        </w:rPr>
        <w:t xml:space="preserve">n Argentinian butcher in Mar Del Plata </w:t>
      </w:r>
      <w:r w:rsidR="00EA408C" w:rsidRPr="008F5D12">
        <w:rPr>
          <w:rFonts w:asciiTheme="minorHAnsi" w:eastAsiaTheme="majorEastAsia" w:hAnsiTheme="minorHAnsi" w:cstheme="minorHAnsi"/>
          <w:spacing w:val="-10"/>
          <w:kern w:val="28"/>
          <w:lang w:val="en-GB"/>
        </w:rPr>
        <w:t xml:space="preserve">had </w:t>
      </w:r>
      <w:r w:rsidR="007C43CF" w:rsidRPr="008F5D12">
        <w:rPr>
          <w:rFonts w:asciiTheme="minorHAnsi" w:eastAsiaTheme="majorEastAsia" w:hAnsiTheme="minorHAnsi" w:cstheme="minorHAnsi"/>
          <w:spacing w:val="-10"/>
          <w:kern w:val="28"/>
          <w:lang w:val="en-GB"/>
        </w:rPr>
        <w:t>show</w:t>
      </w:r>
      <w:r w:rsidR="00EA408C" w:rsidRPr="008F5D12">
        <w:rPr>
          <w:rFonts w:asciiTheme="minorHAnsi" w:eastAsiaTheme="majorEastAsia" w:hAnsiTheme="minorHAnsi" w:cstheme="minorHAnsi"/>
          <w:spacing w:val="-10"/>
          <w:kern w:val="28"/>
          <w:lang w:val="en-GB"/>
        </w:rPr>
        <w:t>n</w:t>
      </w:r>
      <w:r w:rsidR="007C43CF" w:rsidRPr="008F5D12">
        <w:rPr>
          <w:rFonts w:asciiTheme="minorHAnsi" w:eastAsiaTheme="majorEastAsia" w:hAnsiTheme="minorHAnsi" w:cstheme="minorHAnsi"/>
          <w:spacing w:val="-10"/>
          <w:kern w:val="28"/>
          <w:lang w:val="en-GB"/>
        </w:rPr>
        <w:t xml:space="preserve"> </w:t>
      </w:r>
      <w:r w:rsidR="002A1830" w:rsidRPr="008F5D12">
        <w:rPr>
          <w:rFonts w:asciiTheme="minorHAnsi" w:eastAsiaTheme="majorEastAsia" w:hAnsiTheme="minorHAnsi" w:cstheme="minorHAnsi"/>
          <w:spacing w:val="-10"/>
          <w:kern w:val="28"/>
          <w:lang w:val="en-GB"/>
        </w:rPr>
        <w:t>interest</w:t>
      </w:r>
      <w:r w:rsidR="00EA408C" w:rsidRPr="008F5D12">
        <w:rPr>
          <w:rFonts w:asciiTheme="minorHAnsi" w:eastAsiaTheme="majorEastAsia" w:hAnsiTheme="minorHAnsi" w:cstheme="minorHAnsi"/>
          <w:spacing w:val="-10"/>
          <w:kern w:val="28"/>
          <w:lang w:val="en-GB"/>
        </w:rPr>
        <w:t xml:space="preserve"> in Drífa and after talking to him Guðmundur decided that he should be the one to have her</w:t>
      </w:r>
      <w:r w:rsidR="007C43CF" w:rsidRPr="008F5D12">
        <w:rPr>
          <w:rFonts w:asciiTheme="minorHAnsi" w:eastAsiaTheme="majorEastAsia" w:hAnsiTheme="minorHAnsi" w:cstheme="minorHAnsi"/>
          <w:spacing w:val="-10"/>
          <w:kern w:val="28"/>
          <w:lang w:val="en-GB"/>
        </w:rPr>
        <w:t xml:space="preserve">. </w:t>
      </w:r>
      <w:r w:rsidR="00EA408C" w:rsidRPr="008F5D12">
        <w:rPr>
          <w:rFonts w:asciiTheme="minorHAnsi" w:eastAsiaTheme="majorEastAsia" w:hAnsiTheme="minorHAnsi" w:cstheme="minorHAnsi"/>
          <w:spacing w:val="-10"/>
          <w:kern w:val="28"/>
          <w:lang w:val="en-GB"/>
        </w:rPr>
        <w:t>He</w:t>
      </w:r>
      <w:r w:rsidR="007C43CF" w:rsidRPr="008F5D12">
        <w:rPr>
          <w:rFonts w:asciiTheme="minorHAnsi" w:eastAsiaTheme="majorEastAsia" w:hAnsiTheme="minorHAnsi" w:cstheme="minorHAnsi"/>
          <w:spacing w:val="-10"/>
          <w:kern w:val="28"/>
          <w:lang w:val="en-GB"/>
        </w:rPr>
        <w:t xml:space="preserve"> said his goodbyes to Drífa</w:t>
      </w:r>
      <w:r w:rsidR="002A1830" w:rsidRPr="008F5D12">
        <w:rPr>
          <w:rFonts w:asciiTheme="minorHAnsi" w:eastAsiaTheme="majorEastAsia" w:hAnsiTheme="minorHAnsi" w:cstheme="minorHAnsi"/>
          <w:spacing w:val="-10"/>
          <w:kern w:val="28"/>
          <w:lang w:val="en-GB"/>
        </w:rPr>
        <w:t xml:space="preserve"> </w:t>
      </w:r>
      <w:r w:rsidR="007C43CF" w:rsidRPr="008F5D12">
        <w:rPr>
          <w:rFonts w:asciiTheme="minorHAnsi" w:eastAsiaTheme="majorEastAsia" w:hAnsiTheme="minorHAnsi" w:cstheme="minorHAnsi"/>
          <w:spacing w:val="-10"/>
          <w:kern w:val="28"/>
          <w:lang w:val="en-GB"/>
        </w:rPr>
        <w:t xml:space="preserve">and went on his way home to Iceland to the embrace of his wife and first-born son. Drífa the snow leopard had migrated to a warmer climate to become the Beach Leopard, residing </w:t>
      </w:r>
      <w:r w:rsidR="00960391" w:rsidRPr="008F5D12">
        <w:rPr>
          <w:rFonts w:asciiTheme="minorHAnsi" w:eastAsiaTheme="majorEastAsia" w:hAnsiTheme="minorHAnsi" w:cstheme="minorHAnsi"/>
          <w:color w:val="0070C0"/>
          <w:spacing w:val="-10"/>
          <w:kern w:val="28"/>
          <w:lang w:val="en-GB"/>
        </w:rPr>
        <w:t>i</w:t>
      </w:r>
      <w:r w:rsidR="007C43CF" w:rsidRPr="008F5D12">
        <w:rPr>
          <w:rFonts w:asciiTheme="minorHAnsi" w:eastAsiaTheme="majorEastAsia" w:hAnsiTheme="minorHAnsi" w:cstheme="minorHAnsi"/>
          <w:color w:val="0070C0"/>
          <w:spacing w:val="-10"/>
          <w:kern w:val="28"/>
          <w:lang w:val="en-GB"/>
        </w:rPr>
        <w:t>n</w:t>
      </w:r>
      <w:r w:rsidR="007C43CF" w:rsidRPr="008F5D12">
        <w:rPr>
          <w:rFonts w:asciiTheme="minorHAnsi" w:eastAsiaTheme="majorEastAsia" w:hAnsiTheme="minorHAnsi" w:cstheme="minorHAnsi"/>
          <w:spacing w:val="-10"/>
          <w:kern w:val="28"/>
          <w:lang w:val="en-GB"/>
        </w:rPr>
        <w:t xml:space="preserve"> the harbours of Argentina still to this</w:t>
      </w:r>
      <w:r w:rsidR="00CA1253" w:rsidRPr="008F5D12">
        <w:rPr>
          <w:rFonts w:asciiTheme="minorHAnsi" w:eastAsiaTheme="majorEastAsia" w:hAnsiTheme="minorHAnsi" w:cstheme="minorHAnsi"/>
          <w:spacing w:val="-10"/>
          <w:kern w:val="28"/>
          <w:lang w:val="en-GB"/>
        </w:rPr>
        <w:t xml:space="preserve"> </w:t>
      </w:r>
      <w:r w:rsidR="007C43CF" w:rsidRPr="008F5D12">
        <w:rPr>
          <w:rFonts w:asciiTheme="minorHAnsi" w:eastAsiaTheme="majorEastAsia" w:hAnsiTheme="minorHAnsi" w:cstheme="minorHAnsi"/>
          <w:spacing w:val="-10"/>
          <w:kern w:val="28"/>
          <w:lang w:val="en-GB"/>
        </w:rPr>
        <w:t>day</w:t>
      </w:r>
      <w:r w:rsidR="007C43CF" w:rsidRPr="008F5D12">
        <w:rPr>
          <w:rStyle w:val="FootnoteReference"/>
          <w:rFonts w:asciiTheme="minorHAnsi" w:eastAsiaTheme="majorEastAsia" w:hAnsiTheme="minorHAnsi" w:cstheme="minorHAnsi"/>
          <w:spacing w:val="-10"/>
          <w:kern w:val="28"/>
          <w:lang w:val="en-GB"/>
        </w:rPr>
        <w:footnoteReference w:id="10"/>
      </w:r>
      <w:r w:rsidR="007C43CF" w:rsidRPr="008F5D12">
        <w:rPr>
          <w:rFonts w:asciiTheme="minorHAnsi" w:eastAsiaTheme="majorEastAsia" w:hAnsiTheme="minorHAnsi" w:cstheme="minorHAnsi"/>
          <w:spacing w:val="-10"/>
          <w:kern w:val="28"/>
          <w:lang w:val="en-GB"/>
        </w:rPr>
        <w:t>.</w:t>
      </w:r>
    </w:p>
    <w:p w14:paraId="5CA3BB1F" w14:textId="2238040C" w:rsidR="00BA63FB" w:rsidRPr="008F5D12" w:rsidRDefault="00BA63FB" w:rsidP="007C43CF">
      <w:pPr>
        <w:rPr>
          <w:rFonts w:asciiTheme="minorHAnsi" w:eastAsiaTheme="majorEastAsia" w:hAnsiTheme="minorHAnsi" w:cstheme="minorHAnsi"/>
          <w:b/>
          <w:bCs/>
          <w:spacing w:val="-10"/>
          <w:kern w:val="28"/>
          <w:sz w:val="28"/>
          <w:szCs w:val="28"/>
          <w:lang w:val="en-GB"/>
        </w:rPr>
      </w:pPr>
    </w:p>
    <w:p w14:paraId="5A00073E" w14:textId="1D7874C4" w:rsidR="000B1594" w:rsidRPr="008F5D12" w:rsidRDefault="000B1594" w:rsidP="2E6F7E69">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lastRenderedPageBreak/>
        <w:tab/>
      </w:r>
      <w:r w:rsidR="07BE11D4" w:rsidRPr="008F5D12">
        <w:rPr>
          <w:rFonts w:asciiTheme="minorHAnsi" w:eastAsiaTheme="majorEastAsia" w:hAnsiTheme="minorHAnsi" w:cstheme="minorHAnsi"/>
          <w:spacing w:val="-10"/>
          <w:kern w:val="28"/>
          <w:lang w:val="en-GB"/>
        </w:rPr>
        <w:t>The r</w:t>
      </w:r>
      <w:r w:rsidRPr="008F5D12">
        <w:rPr>
          <w:rFonts w:asciiTheme="minorHAnsi" w:eastAsiaTheme="majorEastAsia" w:hAnsiTheme="minorHAnsi" w:cstheme="minorHAnsi"/>
          <w:spacing w:val="-10"/>
          <w:kern w:val="28"/>
          <w:lang w:val="en-GB"/>
        </w:rPr>
        <w:t>isk</w:t>
      </w:r>
      <w:r w:rsidR="008D01E1" w:rsidRPr="008F5D12">
        <w:rPr>
          <w:rStyle w:val="FootnoteReference"/>
          <w:rFonts w:asciiTheme="minorHAnsi" w:eastAsiaTheme="majorEastAsia" w:hAnsiTheme="minorHAnsi" w:cstheme="minorHAnsi"/>
          <w:lang w:val="en-GB"/>
        </w:rPr>
        <w:footnoteReference w:id="11"/>
      </w:r>
      <w:r w:rsidR="008B06D4"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of death is always a concern for sailors</w:t>
      </w:r>
      <w:r w:rsidR="00A04DCA" w:rsidRPr="008F5D12">
        <w:rPr>
          <w:rFonts w:asciiTheme="minorHAnsi" w:eastAsiaTheme="majorEastAsia" w:hAnsiTheme="minorHAnsi" w:cstheme="minorHAnsi"/>
          <w:spacing w:val="-10"/>
          <w:kern w:val="28"/>
          <w:lang w:val="en-GB"/>
        </w:rPr>
        <w:t>, thankfully my father</w:t>
      </w:r>
      <w:r w:rsidR="003A10E7" w:rsidRPr="008F5D12">
        <w:rPr>
          <w:rFonts w:asciiTheme="minorHAnsi" w:eastAsiaTheme="majorEastAsia" w:hAnsiTheme="minorHAnsi" w:cstheme="minorHAnsi"/>
          <w:spacing w:val="-10"/>
          <w:kern w:val="28"/>
          <w:lang w:val="en-GB"/>
        </w:rPr>
        <w:t xml:space="preserve"> and Elli were lucky enough to weather the storm, but the Dutch artist </w:t>
      </w:r>
      <w:r w:rsidRPr="008F5D12">
        <w:rPr>
          <w:rFonts w:asciiTheme="minorHAnsi" w:eastAsiaTheme="majorEastAsia" w:hAnsiTheme="minorHAnsi" w:cstheme="minorHAnsi"/>
          <w:spacing w:val="-10"/>
          <w:kern w:val="28"/>
          <w:lang w:val="en-GB"/>
        </w:rPr>
        <w:t xml:space="preserve">Bas Jan </w:t>
      </w:r>
      <w:proofErr w:type="spellStart"/>
      <w:r w:rsidRPr="008F5D12">
        <w:rPr>
          <w:rFonts w:asciiTheme="minorHAnsi" w:eastAsiaTheme="majorEastAsia" w:hAnsiTheme="minorHAnsi" w:cstheme="minorHAnsi"/>
          <w:spacing w:val="-10"/>
          <w:kern w:val="28"/>
          <w:lang w:val="en-GB"/>
        </w:rPr>
        <w:t>Ader</w:t>
      </w:r>
      <w:proofErr w:type="spellEnd"/>
      <w:r w:rsidR="001D6994" w:rsidRPr="008F5D12">
        <w:rPr>
          <w:rStyle w:val="FootnoteReference"/>
          <w:rFonts w:asciiTheme="minorHAnsi" w:eastAsiaTheme="majorEastAsia" w:hAnsiTheme="minorHAnsi" w:cstheme="minorHAnsi"/>
          <w:spacing w:val="-10"/>
          <w:kern w:val="28"/>
          <w:lang w:val="en-GB"/>
        </w:rPr>
        <w:footnoteReference w:id="12"/>
      </w:r>
      <w:r w:rsidRPr="008F5D12">
        <w:rPr>
          <w:rFonts w:asciiTheme="minorHAnsi" w:eastAsiaTheme="majorEastAsia" w:hAnsiTheme="minorHAnsi" w:cstheme="minorHAnsi"/>
          <w:spacing w:val="-10"/>
          <w:kern w:val="28"/>
          <w:lang w:val="en-GB"/>
        </w:rPr>
        <w:t xml:space="preserve"> </w:t>
      </w:r>
      <w:r w:rsidR="003A10E7" w:rsidRPr="008F5D12">
        <w:rPr>
          <w:rFonts w:asciiTheme="minorHAnsi" w:eastAsiaTheme="majorEastAsia" w:hAnsiTheme="minorHAnsi" w:cstheme="minorHAnsi"/>
          <w:spacing w:val="-10"/>
          <w:kern w:val="28"/>
          <w:lang w:val="en-GB"/>
        </w:rPr>
        <w:t xml:space="preserve">wasn’t so lucky. He </w:t>
      </w:r>
      <w:r w:rsidRPr="008F5D12">
        <w:rPr>
          <w:rFonts w:asciiTheme="minorHAnsi" w:eastAsiaTheme="majorEastAsia" w:hAnsiTheme="minorHAnsi" w:cstheme="minorHAnsi"/>
          <w:spacing w:val="-10"/>
          <w:kern w:val="28"/>
          <w:lang w:val="en-GB"/>
        </w:rPr>
        <w:t xml:space="preserve">disappeared while trying to sail his </w:t>
      </w:r>
      <w:r w:rsidR="008B06D4" w:rsidRPr="008F5D12">
        <w:rPr>
          <w:rFonts w:asciiTheme="minorHAnsi" w:eastAsiaTheme="majorEastAsia" w:hAnsiTheme="minorHAnsi" w:cstheme="minorHAnsi"/>
          <w:spacing w:val="-10"/>
          <w:kern w:val="28"/>
          <w:lang w:val="en-GB"/>
        </w:rPr>
        <w:t>4-meter-long</w:t>
      </w:r>
      <w:r w:rsidRPr="008F5D12">
        <w:rPr>
          <w:rFonts w:asciiTheme="minorHAnsi" w:eastAsiaTheme="majorEastAsia" w:hAnsiTheme="minorHAnsi" w:cstheme="minorHAnsi"/>
          <w:spacing w:val="-10"/>
          <w:kern w:val="28"/>
          <w:lang w:val="en-GB"/>
        </w:rPr>
        <w:t xml:space="preserve"> sailboat from the West Coast of the US to Falmouth in England. His disappearance caused much speculation as he sailed alone </w:t>
      </w:r>
      <w:r w:rsidR="003F6C74" w:rsidRPr="008F5D12">
        <w:rPr>
          <w:rFonts w:asciiTheme="minorHAnsi" w:eastAsiaTheme="majorEastAsia" w:hAnsiTheme="minorHAnsi" w:cstheme="minorHAnsi"/>
          <w:spacing w:val="-10"/>
          <w:kern w:val="28"/>
          <w:lang w:val="en-GB"/>
        </w:rPr>
        <w:t>across the North Atlantic Ocean. His shipwreck was found</w:t>
      </w:r>
      <w:r w:rsidR="001C63DE" w:rsidRPr="008F5D12">
        <w:rPr>
          <w:rFonts w:asciiTheme="minorHAnsi" w:eastAsiaTheme="majorEastAsia" w:hAnsiTheme="minorHAnsi" w:cstheme="minorHAnsi"/>
          <w:spacing w:val="-10"/>
          <w:kern w:val="28"/>
          <w:lang w:val="en-GB"/>
        </w:rPr>
        <w:t xml:space="preserve"> </w:t>
      </w:r>
      <w:r w:rsidR="008C0D5D" w:rsidRPr="008F5D12">
        <w:rPr>
          <w:rFonts w:asciiTheme="minorHAnsi" w:eastAsiaTheme="majorEastAsia" w:hAnsiTheme="minorHAnsi" w:cstheme="minorHAnsi"/>
          <w:spacing w:val="-10"/>
          <w:kern w:val="28"/>
          <w:lang w:val="en-GB"/>
        </w:rPr>
        <w:t>on the coast of Ireland</w:t>
      </w:r>
      <w:r w:rsidR="00AE1435" w:rsidRPr="008F5D12">
        <w:rPr>
          <w:rFonts w:asciiTheme="minorHAnsi" w:eastAsiaTheme="majorEastAsia" w:hAnsiTheme="minorHAnsi" w:cstheme="minorHAnsi"/>
          <w:spacing w:val="-10"/>
          <w:kern w:val="28"/>
          <w:lang w:val="en-GB"/>
        </w:rPr>
        <w:t xml:space="preserve">, but not his body, leaving no closure for his family </w:t>
      </w:r>
      <w:r w:rsidR="61D0065B" w:rsidRPr="008F5D12">
        <w:rPr>
          <w:rFonts w:asciiTheme="minorHAnsi" w:eastAsiaTheme="majorEastAsia" w:hAnsiTheme="minorHAnsi" w:cstheme="minorHAnsi"/>
          <w:spacing w:val="-10"/>
          <w:kern w:val="28"/>
          <w:lang w:val="en-GB"/>
        </w:rPr>
        <w:t xml:space="preserve">regarding his whereabouts, a terrible situation </w:t>
      </w:r>
      <w:r w:rsidR="00AE1435" w:rsidRPr="008F5D12">
        <w:rPr>
          <w:rFonts w:asciiTheme="minorHAnsi" w:eastAsiaTheme="majorEastAsia" w:hAnsiTheme="minorHAnsi" w:cstheme="minorHAnsi"/>
          <w:spacing w:val="-10"/>
          <w:kern w:val="28"/>
          <w:lang w:val="en-GB"/>
        </w:rPr>
        <w:t xml:space="preserve">when mourning </w:t>
      </w:r>
      <w:r w:rsidR="588E55ED" w:rsidRPr="008F5D12">
        <w:rPr>
          <w:rFonts w:asciiTheme="minorHAnsi" w:eastAsiaTheme="majorEastAsia" w:hAnsiTheme="minorHAnsi" w:cstheme="minorHAnsi"/>
          <w:spacing w:val="-10"/>
          <w:kern w:val="28"/>
          <w:lang w:val="en-GB"/>
        </w:rPr>
        <w:t>someone’s</w:t>
      </w:r>
      <w:r w:rsidR="00A0513B" w:rsidRPr="008F5D12">
        <w:rPr>
          <w:rFonts w:asciiTheme="minorHAnsi" w:eastAsiaTheme="majorEastAsia" w:hAnsiTheme="minorHAnsi" w:cstheme="minorHAnsi"/>
          <w:spacing w:val="-10"/>
          <w:kern w:val="28"/>
          <w:lang w:val="en-GB"/>
        </w:rPr>
        <w:t xml:space="preserve"> </w:t>
      </w:r>
      <w:r w:rsidR="00AE1435" w:rsidRPr="008F5D12">
        <w:rPr>
          <w:rFonts w:asciiTheme="minorHAnsi" w:eastAsiaTheme="majorEastAsia" w:hAnsiTheme="minorHAnsi" w:cstheme="minorHAnsi"/>
          <w:spacing w:val="-10"/>
          <w:kern w:val="28"/>
          <w:lang w:val="en-GB"/>
        </w:rPr>
        <w:t>absence.</w:t>
      </w:r>
    </w:p>
    <w:p w14:paraId="281C2026" w14:textId="77777777" w:rsidR="000B1594" w:rsidRPr="008F5D12" w:rsidRDefault="000B1594" w:rsidP="007C43CF">
      <w:pPr>
        <w:rPr>
          <w:rFonts w:asciiTheme="minorHAnsi" w:eastAsiaTheme="majorEastAsia" w:hAnsiTheme="minorHAnsi" w:cstheme="minorHAnsi"/>
          <w:spacing w:val="-10"/>
          <w:kern w:val="28"/>
          <w:lang w:val="en-GB"/>
        </w:rPr>
      </w:pPr>
    </w:p>
    <w:p w14:paraId="7F0CE538" w14:textId="77777777" w:rsidR="00A524DC" w:rsidRPr="008F5D12" w:rsidRDefault="00A524DC" w:rsidP="007C43CF">
      <w:pPr>
        <w:rPr>
          <w:rFonts w:asciiTheme="minorHAnsi" w:eastAsiaTheme="majorEastAsia" w:hAnsiTheme="minorHAnsi" w:cstheme="minorHAnsi"/>
          <w:b/>
          <w:bCs/>
          <w:spacing w:val="-10"/>
          <w:kern w:val="28"/>
          <w:sz w:val="28"/>
          <w:szCs w:val="28"/>
          <w:lang w:val="en-GB"/>
        </w:rPr>
      </w:pPr>
    </w:p>
    <w:p w14:paraId="31733853" w14:textId="77777777" w:rsidR="00A227EE" w:rsidRPr="008F5D12" w:rsidRDefault="007C43CF" w:rsidP="007C43CF">
      <w:pPr>
        <w:rPr>
          <w:rFonts w:asciiTheme="minorHAnsi" w:eastAsiaTheme="majorEastAsia" w:hAnsiTheme="minorHAnsi" w:cstheme="minorHAnsi"/>
          <w:b/>
          <w:bCs/>
          <w:spacing w:val="-10"/>
          <w:kern w:val="28"/>
          <w:sz w:val="28"/>
          <w:szCs w:val="28"/>
          <w:lang w:val="en-GB"/>
        </w:rPr>
      </w:pPr>
      <w:r w:rsidRPr="008F5D12">
        <w:rPr>
          <w:rFonts w:asciiTheme="minorHAnsi" w:eastAsiaTheme="majorEastAsia" w:hAnsiTheme="minorHAnsi" w:cstheme="minorHAnsi"/>
          <w:b/>
          <w:bCs/>
          <w:spacing w:val="-10"/>
          <w:kern w:val="28"/>
          <w:sz w:val="28"/>
          <w:szCs w:val="28"/>
          <w:lang w:val="en-GB"/>
        </w:rPr>
        <w:t>4. Dreams</w:t>
      </w:r>
      <w:r w:rsidR="000B4C93" w:rsidRPr="008F5D12">
        <w:rPr>
          <w:rFonts w:asciiTheme="minorHAnsi" w:eastAsiaTheme="majorEastAsia" w:hAnsiTheme="minorHAnsi" w:cstheme="minorHAnsi"/>
          <w:b/>
          <w:bCs/>
          <w:spacing w:val="-10"/>
          <w:kern w:val="28"/>
          <w:sz w:val="28"/>
          <w:szCs w:val="28"/>
          <w:lang w:val="en-GB"/>
        </w:rPr>
        <w:t>, death &amp;</w:t>
      </w:r>
      <w:r w:rsidR="00A227EE" w:rsidRPr="008F5D12">
        <w:rPr>
          <w:rFonts w:asciiTheme="minorHAnsi" w:eastAsiaTheme="majorEastAsia" w:hAnsiTheme="minorHAnsi" w:cstheme="minorHAnsi"/>
          <w:b/>
          <w:bCs/>
          <w:spacing w:val="-10"/>
          <w:kern w:val="28"/>
          <w:sz w:val="28"/>
          <w:szCs w:val="28"/>
          <w:lang w:val="en-GB"/>
        </w:rPr>
        <w:t xml:space="preserve"> sorrow</w:t>
      </w:r>
    </w:p>
    <w:p w14:paraId="0FFCA74F" w14:textId="3E2561FC" w:rsidR="000E3592" w:rsidRPr="008F5D12" w:rsidRDefault="007C43CF" w:rsidP="00697955">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A few years before selling Drífa, Guðmundur had envisioned starting a touris</w:t>
      </w:r>
      <w:r w:rsidR="00960391" w:rsidRPr="008F5D12">
        <w:rPr>
          <w:rFonts w:asciiTheme="minorHAnsi" w:eastAsiaTheme="majorEastAsia" w:hAnsiTheme="minorHAnsi" w:cstheme="minorHAnsi"/>
          <w:spacing w:val="-10"/>
          <w:kern w:val="28"/>
          <w:lang w:val="en-GB"/>
        </w:rPr>
        <w:t>m</w:t>
      </w:r>
      <w:r w:rsidRPr="008F5D12">
        <w:rPr>
          <w:rFonts w:asciiTheme="minorHAnsi" w:eastAsiaTheme="majorEastAsia" w:hAnsiTheme="minorHAnsi" w:cstheme="minorHAnsi"/>
          <w:spacing w:val="-10"/>
          <w:kern w:val="28"/>
          <w:lang w:val="en-GB"/>
        </w:rPr>
        <w:t xml:space="preserve"> company that would offer tourists trips on a sailboat to various locations around the Westfjords of Iceland, offer hike tours and all kinds of camping</w:t>
      </w:r>
      <w:r w:rsidR="00697955" w:rsidRPr="008F5D12">
        <w:rPr>
          <w:rFonts w:asciiTheme="minorHAnsi" w:eastAsiaTheme="majorEastAsia" w:hAnsiTheme="minorHAnsi" w:cstheme="minorHAnsi"/>
          <w:spacing w:val="-10"/>
          <w:kern w:val="28"/>
          <w:lang w:val="en-GB"/>
        </w:rPr>
        <w:t>. S</w:t>
      </w:r>
      <w:r w:rsidRPr="008F5D12">
        <w:rPr>
          <w:rFonts w:asciiTheme="minorHAnsi" w:eastAsiaTheme="majorEastAsia" w:hAnsiTheme="minorHAnsi" w:cstheme="minorHAnsi"/>
          <w:spacing w:val="-10"/>
          <w:kern w:val="28"/>
          <w:lang w:val="en-GB"/>
        </w:rPr>
        <w:t xml:space="preserve">ince Drífa </w:t>
      </w:r>
      <w:r w:rsidR="00697955" w:rsidRPr="008F5D12">
        <w:rPr>
          <w:rFonts w:asciiTheme="minorHAnsi" w:eastAsiaTheme="majorEastAsia" w:hAnsiTheme="minorHAnsi" w:cstheme="minorHAnsi"/>
          <w:spacing w:val="-10"/>
          <w:kern w:val="28"/>
          <w:lang w:val="en-GB"/>
        </w:rPr>
        <w:t xml:space="preserve">had been </w:t>
      </w:r>
      <w:r w:rsidRPr="008F5D12">
        <w:rPr>
          <w:rFonts w:asciiTheme="minorHAnsi" w:eastAsiaTheme="majorEastAsia" w:hAnsiTheme="minorHAnsi" w:cstheme="minorHAnsi"/>
          <w:spacing w:val="-10"/>
          <w:kern w:val="28"/>
          <w:lang w:val="en-GB"/>
        </w:rPr>
        <w:t>sold, he planned to build a</w:t>
      </w:r>
      <w:r w:rsidR="00697955" w:rsidRPr="008F5D12">
        <w:rPr>
          <w:rFonts w:asciiTheme="minorHAnsi" w:eastAsiaTheme="majorEastAsia" w:hAnsiTheme="minorHAnsi" w:cstheme="minorHAnsi"/>
          <w:spacing w:val="-10"/>
          <w:kern w:val="28"/>
          <w:lang w:val="en-GB"/>
        </w:rPr>
        <w:t xml:space="preserve"> new</w:t>
      </w:r>
      <w:r w:rsidRPr="008F5D12">
        <w:rPr>
          <w:rFonts w:asciiTheme="minorHAnsi" w:eastAsiaTheme="majorEastAsia" w:hAnsiTheme="minorHAnsi" w:cstheme="minorHAnsi"/>
          <w:spacing w:val="-10"/>
          <w:kern w:val="28"/>
          <w:lang w:val="en-GB"/>
        </w:rPr>
        <w:t xml:space="preserve"> boat that would be used for that company. A bigger boat made of steel, </w:t>
      </w:r>
      <w:r w:rsidR="00960391" w:rsidRPr="008F5D12">
        <w:rPr>
          <w:rFonts w:asciiTheme="minorHAnsi" w:eastAsiaTheme="majorEastAsia" w:hAnsiTheme="minorHAnsi" w:cstheme="minorHAnsi"/>
          <w:color w:val="0070C0"/>
          <w:spacing w:val="-10"/>
          <w:kern w:val="28"/>
          <w:lang w:val="en-GB"/>
        </w:rPr>
        <w:t xml:space="preserve">specially designed for cold climates </w:t>
      </w:r>
      <w:r w:rsidRPr="008F5D12">
        <w:rPr>
          <w:rFonts w:asciiTheme="minorHAnsi" w:eastAsiaTheme="majorEastAsia" w:hAnsiTheme="minorHAnsi" w:cstheme="minorHAnsi"/>
          <w:spacing w:val="-10"/>
          <w:kern w:val="28"/>
          <w:lang w:val="en-GB"/>
        </w:rPr>
        <w:t xml:space="preserve">with more room for guests. He got as far as the body of the boat when </w:t>
      </w:r>
      <w:r w:rsidR="00F56664" w:rsidRPr="008F5D12">
        <w:rPr>
          <w:rFonts w:asciiTheme="minorHAnsi" w:eastAsiaTheme="majorEastAsia" w:hAnsiTheme="minorHAnsi" w:cstheme="minorHAnsi"/>
          <w:spacing w:val="-10"/>
          <w:kern w:val="28"/>
          <w:lang w:val="en-GB"/>
        </w:rPr>
        <w:t>suddenly</w:t>
      </w:r>
      <w:r w:rsidR="002A1830"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he couldn</w:t>
      </w:r>
      <w:r w:rsidR="002A1830"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t work </w:t>
      </w:r>
      <w:r w:rsidR="00960391" w:rsidRPr="008F5D12">
        <w:rPr>
          <w:rFonts w:asciiTheme="minorHAnsi" w:eastAsiaTheme="majorEastAsia" w:hAnsiTheme="minorHAnsi" w:cstheme="minorHAnsi"/>
          <w:color w:val="0070C0"/>
          <w:spacing w:val="-10"/>
          <w:kern w:val="28"/>
          <w:lang w:val="en-GB"/>
        </w:rPr>
        <w:t xml:space="preserve">on it </w:t>
      </w:r>
      <w:r w:rsidRPr="008F5D12">
        <w:rPr>
          <w:rFonts w:asciiTheme="minorHAnsi" w:eastAsiaTheme="majorEastAsia" w:hAnsiTheme="minorHAnsi" w:cstheme="minorHAnsi"/>
          <w:spacing w:val="-10"/>
          <w:kern w:val="28"/>
          <w:lang w:val="en-GB"/>
        </w:rPr>
        <w:t>any longer because he fell ill and passed away shortly after.</w:t>
      </w:r>
    </w:p>
    <w:p w14:paraId="100B10B6" w14:textId="77777777" w:rsidR="008E001D" w:rsidRPr="008F5D12" w:rsidRDefault="008E001D" w:rsidP="008E001D">
      <w:pPr>
        <w:rPr>
          <w:rFonts w:asciiTheme="minorHAnsi" w:eastAsiaTheme="majorEastAsia" w:hAnsiTheme="minorHAnsi" w:cstheme="minorHAnsi"/>
          <w:spacing w:val="-10"/>
          <w:kern w:val="28"/>
          <w:lang w:val="en-GB"/>
        </w:rPr>
      </w:pPr>
    </w:p>
    <w:p w14:paraId="2D17C2F7" w14:textId="336F64DF" w:rsidR="00405C56" w:rsidRPr="008F5D12" w:rsidRDefault="0091388C" w:rsidP="00405C56">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“Death is an object which contains nothing but absence, an empty something – an emptiness of individuated life. But this empty something remains present in the world, in the physical universe, in the human, animal, social, historical, and symbolic universe”</w:t>
      </w:r>
      <w:r w:rsidR="00140049" w:rsidRPr="008F5D12">
        <w:rPr>
          <w:rStyle w:val="FootnoteReference"/>
          <w:rFonts w:asciiTheme="minorHAnsi" w:eastAsiaTheme="majorEastAsia" w:hAnsiTheme="minorHAnsi" w:cstheme="minorHAnsi"/>
          <w:spacing w:val="-10"/>
          <w:kern w:val="28"/>
          <w:lang w:val="en-GB"/>
        </w:rPr>
        <w:footnoteReference w:id="13"/>
      </w:r>
      <w:r w:rsidR="001C5970" w:rsidRPr="008F5D12">
        <w:rPr>
          <w:rFonts w:asciiTheme="minorHAnsi" w:eastAsiaTheme="majorEastAsia" w:hAnsiTheme="minorHAnsi" w:cstheme="minorHAnsi"/>
          <w:spacing w:val="-10"/>
          <w:kern w:val="28"/>
          <w:lang w:val="en-GB"/>
        </w:rPr>
        <w:t>.</w:t>
      </w:r>
      <w:r w:rsidR="000B4D86" w:rsidRPr="008F5D12">
        <w:rPr>
          <w:rFonts w:asciiTheme="minorHAnsi" w:eastAsiaTheme="majorEastAsia" w:hAnsiTheme="minorHAnsi" w:cstheme="minorHAnsi"/>
          <w:spacing w:val="-10"/>
          <w:kern w:val="28"/>
          <w:lang w:val="en-GB"/>
        </w:rPr>
        <w:t xml:space="preserve"> This quote from </w:t>
      </w:r>
      <w:r w:rsidR="000B4D86" w:rsidRPr="008F5D12">
        <w:rPr>
          <w:rFonts w:asciiTheme="minorHAnsi" w:eastAsiaTheme="majorEastAsia" w:hAnsiTheme="minorHAnsi" w:cstheme="minorHAnsi"/>
          <w:i/>
          <w:iCs/>
          <w:spacing w:val="-10"/>
          <w:kern w:val="28"/>
          <w:lang w:val="en-GB"/>
        </w:rPr>
        <w:t>Form and Object: A Treatise on Things</w:t>
      </w:r>
      <w:r w:rsidR="000B4D86" w:rsidRPr="008F5D12">
        <w:rPr>
          <w:rFonts w:asciiTheme="minorHAnsi" w:eastAsiaTheme="majorEastAsia" w:hAnsiTheme="minorHAnsi" w:cstheme="minorHAnsi"/>
          <w:spacing w:val="-10"/>
          <w:kern w:val="28"/>
          <w:lang w:val="en-GB"/>
        </w:rPr>
        <w:t xml:space="preserve"> </w:t>
      </w:r>
      <w:r w:rsidR="00DD03F7" w:rsidRPr="008F5D12">
        <w:rPr>
          <w:rFonts w:asciiTheme="minorHAnsi" w:eastAsiaTheme="majorEastAsia" w:hAnsiTheme="minorHAnsi" w:cstheme="minorHAnsi"/>
          <w:spacing w:val="-10"/>
          <w:kern w:val="28"/>
          <w:lang w:val="en-GB"/>
        </w:rPr>
        <w:t xml:space="preserve">argues that death is both an absence (end of life) and a presence (physical, symbolic impact). The void created by death </w:t>
      </w:r>
      <w:r w:rsidR="00F077B5" w:rsidRPr="008F5D12">
        <w:rPr>
          <w:rFonts w:asciiTheme="minorHAnsi" w:eastAsiaTheme="majorEastAsia" w:hAnsiTheme="minorHAnsi" w:cstheme="minorHAnsi"/>
          <w:spacing w:val="-10"/>
          <w:kern w:val="28"/>
          <w:lang w:val="en-GB"/>
        </w:rPr>
        <w:t>remains present in other forms</w:t>
      </w:r>
      <w:r w:rsidR="0059148B" w:rsidRPr="008F5D12">
        <w:rPr>
          <w:rFonts w:asciiTheme="minorHAnsi" w:eastAsiaTheme="majorEastAsia" w:hAnsiTheme="minorHAnsi" w:cstheme="minorHAnsi"/>
          <w:spacing w:val="-10"/>
          <w:kern w:val="28"/>
          <w:lang w:val="en-GB"/>
        </w:rPr>
        <w:t>, such as the objects left behind, such as my father’s</w:t>
      </w:r>
      <w:r w:rsidR="00517990" w:rsidRPr="008F5D12">
        <w:rPr>
          <w:rFonts w:asciiTheme="minorHAnsi" w:eastAsiaTheme="majorEastAsia" w:hAnsiTheme="minorHAnsi" w:cstheme="minorHAnsi"/>
          <w:spacing w:val="-10"/>
          <w:kern w:val="28"/>
          <w:lang w:val="en-GB"/>
        </w:rPr>
        <w:t xml:space="preserve"> unfinished boat.</w:t>
      </w:r>
    </w:p>
    <w:p w14:paraId="6532E755" w14:textId="039F4ECF" w:rsidR="00FC73A5" w:rsidRPr="008F5D12" w:rsidRDefault="00FC73A5" w:rsidP="0059148B">
      <w:pPr>
        <w:ind w:firstLine="720"/>
        <w:rPr>
          <w:rFonts w:asciiTheme="minorHAnsi" w:eastAsiaTheme="majorEastAsia" w:hAnsiTheme="minorHAnsi" w:cstheme="minorHAnsi"/>
          <w:spacing w:val="-10"/>
          <w:kern w:val="28"/>
          <w:lang w:val="en-GB"/>
        </w:rPr>
      </w:pPr>
    </w:p>
    <w:p w14:paraId="040C5AC8" w14:textId="07A722CF" w:rsidR="007C43CF" w:rsidRPr="008F5D12" w:rsidRDefault="004F5D71" w:rsidP="004F5D71">
      <w:pPr>
        <w:rPr>
          <w:rFonts w:asciiTheme="minorHAnsi" w:eastAsiaTheme="majorEastAsia" w:hAnsiTheme="minorHAnsi" w:cstheme="minorHAnsi"/>
          <w:spacing w:val="-10"/>
          <w:kern w:val="28"/>
          <w:sz w:val="20"/>
          <w:szCs w:val="20"/>
          <w:lang w:val="en-GB"/>
        </w:rPr>
      </w:pPr>
      <w:r w:rsidRPr="008F5D12">
        <w:rPr>
          <w:rFonts w:asciiTheme="minorHAnsi" w:hAnsiTheme="minorHAnsi" w:cstheme="minorHAnsi"/>
          <w:noProof/>
        </w:rPr>
        <mc:AlternateContent>
          <mc:Choice Requires="wps">
            <w:drawing>
              <wp:anchor distT="0" distB="0" distL="114300" distR="114300" simplePos="0" relativeHeight="251683328" behindDoc="0" locked="0" layoutInCell="1" allowOverlap="1" wp14:anchorId="31EF0AE2" wp14:editId="5E721CE5">
                <wp:simplePos x="0" y="0"/>
                <wp:positionH relativeFrom="column">
                  <wp:posOffset>1210310</wp:posOffset>
                </wp:positionH>
                <wp:positionV relativeFrom="paragraph">
                  <wp:posOffset>3087370</wp:posOffset>
                </wp:positionV>
                <wp:extent cx="3274060" cy="635"/>
                <wp:effectExtent l="0" t="0" r="2540" b="12065"/>
                <wp:wrapTopAndBottom/>
                <wp:docPr id="28" name="Text Box 28"/>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46C1740C" w14:textId="7301849A" w:rsidR="004F5D71" w:rsidRPr="004F5D71" w:rsidRDefault="004F5D71" w:rsidP="004F5D71">
                            <w:pPr>
                              <w:pStyle w:val="Caption"/>
                              <w:rPr>
                                <w:rFonts w:eastAsiaTheme="majorEastAsia"/>
                                <w:b/>
                                <w:bCs/>
                                <w:i w:val="0"/>
                                <w:iCs w:val="0"/>
                                <w:noProof/>
                                <w:color w:val="000000" w:themeColor="text1"/>
                                <w:spacing w:val="-10"/>
                                <w:kern w:val="28"/>
                                <w:sz w:val="20"/>
                                <w:szCs w:val="20"/>
                                <w:lang w:val="en-GB"/>
                              </w:rPr>
                            </w:pPr>
                            <w:r w:rsidRPr="004F5D71">
                              <w:rPr>
                                <w:i w:val="0"/>
                                <w:iCs w:val="0"/>
                                <w:color w:val="000000" w:themeColor="text1"/>
                                <w:sz w:val="20"/>
                                <w:szCs w:val="20"/>
                              </w:rPr>
                              <w:t xml:space="preserve">Image </w:t>
                            </w:r>
                            <w:r w:rsidRPr="004F5D71">
                              <w:rPr>
                                <w:i w:val="0"/>
                                <w:iCs w:val="0"/>
                                <w:color w:val="000000" w:themeColor="text1"/>
                                <w:sz w:val="20"/>
                                <w:szCs w:val="20"/>
                              </w:rPr>
                              <w:fldChar w:fldCharType="begin"/>
                            </w:r>
                            <w:r w:rsidRPr="004F5D71">
                              <w:rPr>
                                <w:i w:val="0"/>
                                <w:iCs w:val="0"/>
                                <w:color w:val="000000" w:themeColor="text1"/>
                                <w:sz w:val="20"/>
                                <w:szCs w:val="20"/>
                              </w:rPr>
                              <w:instrText xml:space="preserve"> SEQ Figure \* ARABIC </w:instrText>
                            </w:r>
                            <w:r w:rsidRPr="004F5D71">
                              <w:rPr>
                                <w:i w:val="0"/>
                                <w:iCs w:val="0"/>
                                <w:color w:val="000000" w:themeColor="text1"/>
                                <w:sz w:val="20"/>
                                <w:szCs w:val="20"/>
                              </w:rPr>
                              <w:fldChar w:fldCharType="separate"/>
                            </w:r>
                            <w:r w:rsidRPr="004F5D71">
                              <w:rPr>
                                <w:i w:val="0"/>
                                <w:iCs w:val="0"/>
                                <w:noProof/>
                                <w:color w:val="000000" w:themeColor="text1"/>
                                <w:sz w:val="20"/>
                                <w:szCs w:val="20"/>
                              </w:rPr>
                              <w:t>13</w:t>
                            </w:r>
                            <w:r w:rsidRPr="004F5D71">
                              <w:rPr>
                                <w:i w:val="0"/>
                                <w:iCs w:val="0"/>
                                <w:color w:val="000000" w:themeColor="text1"/>
                                <w:sz w:val="20"/>
                                <w:szCs w:val="20"/>
                              </w:rPr>
                              <w:fldChar w:fldCharType="end"/>
                            </w:r>
                            <w:r w:rsidRPr="004F5D71">
                              <w:rPr>
                                <w:i w:val="0"/>
                                <w:iCs w:val="0"/>
                                <w:color w:val="000000" w:themeColor="text1"/>
                                <w:sz w:val="20"/>
                                <w:szCs w:val="20"/>
                              </w:rPr>
                              <w:t xml:space="preserve">: The Body of </w:t>
                            </w:r>
                            <w:proofErr w:type="spellStart"/>
                            <w:r w:rsidRPr="004F5D71">
                              <w:rPr>
                                <w:i w:val="0"/>
                                <w:iCs w:val="0"/>
                                <w:color w:val="000000" w:themeColor="text1"/>
                                <w:sz w:val="20"/>
                                <w:szCs w:val="20"/>
                              </w:rPr>
                              <w:t>Drífa</w:t>
                            </w:r>
                            <w:proofErr w:type="spellEnd"/>
                            <w:r w:rsidRPr="004F5D71">
                              <w:rPr>
                                <w:i w:val="0"/>
                                <w:iCs w:val="0"/>
                                <w:color w:val="000000" w:themeColor="text1"/>
                                <w:sz w:val="20"/>
                                <w:szCs w:val="20"/>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F0AE2" id="Text Box 28" o:spid="_x0000_s1037" type="#_x0000_t202" style="position:absolute;margin-left:95.3pt;margin-top:243.1pt;width:257.8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Ht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mH99PFx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" stroked="f">
                <v:textbox style="mso-fit-shape-to-text:t" inset="0,0,0,0">
                  <w:txbxContent>
                    <w:p w14:paraId="46C1740C" w14:textId="7301849A" w:rsidR="004F5D71" w:rsidRPr="004F5D71" w:rsidRDefault="004F5D71" w:rsidP="004F5D71">
                      <w:pPr>
                        <w:pStyle w:val="Caption"/>
                        <w:rPr>
                          <w:rFonts w:eastAsiaTheme="majorEastAsia"/>
                          <w:b/>
                          <w:bCs/>
                          <w:i w:val="0"/>
                          <w:iCs w:val="0"/>
                          <w:noProof/>
                          <w:color w:val="000000" w:themeColor="text1"/>
                          <w:spacing w:val="-10"/>
                          <w:kern w:val="28"/>
                          <w:sz w:val="20"/>
                          <w:szCs w:val="20"/>
                          <w:lang w:val="en-GB"/>
                        </w:rPr>
                      </w:pPr>
                      <w:r w:rsidRPr="004F5D71">
                        <w:rPr>
                          <w:i w:val="0"/>
                          <w:iCs w:val="0"/>
                          <w:color w:val="000000" w:themeColor="text1"/>
                          <w:sz w:val="20"/>
                          <w:szCs w:val="20"/>
                        </w:rPr>
                        <w:t xml:space="preserve">Image </w:t>
                      </w:r>
                      <w:r w:rsidRPr="004F5D71">
                        <w:rPr>
                          <w:i w:val="0"/>
                          <w:iCs w:val="0"/>
                          <w:color w:val="000000" w:themeColor="text1"/>
                          <w:sz w:val="20"/>
                          <w:szCs w:val="20"/>
                        </w:rPr>
                        <w:fldChar w:fldCharType="begin"/>
                      </w:r>
                      <w:r w:rsidRPr="004F5D71">
                        <w:rPr>
                          <w:i w:val="0"/>
                          <w:iCs w:val="0"/>
                          <w:color w:val="000000" w:themeColor="text1"/>
                          <w:sz w:val="20"/>
                          <w:szCs w:val="20"/>
                        </w:rPr>
                        <w:instrText xml:space="preserve"> SEQ Figure \* ARABIC </w:instrText>
                      </w:r>
                      <w:r w:rsidRPr="004F5D71">
                        <w:rPr>
                          <w:i w:val="0"/>
                          <w:iCs w:val="0"/>
                          <w:color w:val="000000" w:themeColor="text1"/>
                          <w:sz w:val="20"/>
                          <w:szCs w:val="20"/>
                        </w:rPr>
                        <w:fldChar w:fldCharType="separate"/>
                      </w:r>
                      <w:r w:rsidRPr="004F5D71">
                        <w:rPr>
                          <w:i w:val="0"/>
                          <w:iCs w:val="0"/>
                          <w:noProof/>
                          <w:color w:val="000000" w:themeColor="text1"/>
                          <w:sz w:val="20"/>
                          <w:szCs w:val="20"/>
                        </w:rPr>
                        <w:t>13</w:t>
                      </w:r>
                      <w:r w:rsidRPr="004F5D71">
                        <w:rPr>
                          <w:i w:val="0"/>
                          <w:iCs w:val="0"/>
                          <w:color w:val="000000" w:themeColor="text1"/>
                          <w:sz w:val="20"/>
                          <w:szCs w:val="20"/>
                        </w:rPr>
                        <w:fldChar w:fldCharType="end"/>
                      </w:r>
                      <w:r w:rsidRPr="004F5D71">
                        <w:rPr>
                          <w:i w:val="0"/>
                          <w:iCs w:val="0"/>
                          <w:color w:val="000000" w:themeColor="text1"/>
                          <w:sz w:val="20"/>
                          <w:szCs w:val="20"/>
                        </w:rPr>
                        <w:t xml:space="preserve">: The Body of </w:t>
                      </w:r>
                      <w:proofErr w:type="spellStart"/>
                      <w:r w:rsidRPr="004F5D71">
                        <w:rPr>
                          <w:i w:val="0"/>
                          <w:iCs w:val="0"/>
                          <w:color w:val="000000" w:themeColor="text1"/>
                          <w:sz w:val="20"/>
                          <w:szCs w:val="20"/>
                        </w:rPr>
                        <w:t>Drífa</w:t>
                      </w:r>
                      <w:proofErr w:type="spellEnd"/>
                      <w:r w:rsidRPr="004F5D71">
                        <w:rPr>
                          <w:i w:val="0"/>
                          <w:iCs w:val="0"/>
                          <w:color w:val="000000" w:themeColor="text1"/>
                          <w:sz w:val="20"/>
                          <w:szCs w:val="20"/>
                        </w:rPr>
                        <w:t xml:space="preserve"> 2.0</w:t>
                      </w:r>
                    </w:p>
                  </w:txbxContent>
                </v:textbox>
                <w10:wrap type="topAndBottom"/>
              </v:shape>
            </w:pict>
          </mc:Fallback>
        </mc:AlternateContent>
      </w:r>
      <w:r w:rsidR="001E6175" w:rsidRPr="008F5D12">
        <w:rPr>
          <w:rFonts w:asciiTheme="minorHAnsi" w:eastAsiaTheme="majorEastAsia" w:hAnsiTheme="minorHAnsi" w:cstheme="minorHAnsi"/>
          <w:b/>
          <w:bCs/>
          <w:noProof/>
          <w:spacing w:val="-10"/>
          <w:kern w:val="28"/>
          <w:sz w:val="28"/>
          <w:szCs w:val="28"/>
          <w:lang w:val="en-GB"/>
        </w:rPr>
        <w:drawing>
          <wp:anchor distT="0" distB="0" distL="114300" distR="114300" simplePos="0" relativeHeight="251640320" behindDoc="0" locked="0" layoutInCell="1" allowOverlap="1" wp14:anchorId="1210DFCF" wp14:editId="69888986">
            <wp:simplePos x="0" y="0"/>
            <wp:positionH relativeFrom="column">
              <wp:posOffset>1210482</wp:posOffset>
            </wp:positionH>
            <wp:positionV relativeFrom="paragraph">
              <wp:posOffset>193984</wp:posOffset>
            </wp:positionV>
            <wp:extent cx="3274060" cy="2836545"/>
            <wp:effectExtent l="0" t="0" r="2540" b="0"/>
            <wp:wrapTopAndBottom/>
            <wp:docPr id="24" name="Picture 24" descr="A picture containing mountain, sky, outdoor, trai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ountain, sky, outdoor, trail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4060" cy="2836545"/>
                    </a:xfrm>
                    <a:prstGeom prst="rect">
                      <a:avLst/>
                    </a:prstGeom>
                  </pic:spPr>
                </pic:pic>
              </a:graphicData>
            </a:graphic>
            <wp14:sizeRelH relativeFrom="margin">
              <wp14:pctWidth>0</wp14:pctWidth>
            </wp14:sizeRelH>
            <wp14:sizeRelV relativeFrom="margin">
              <wp14:pctHeight>0</wp14:pctHeight>
            </wp14:sizeRelV>
          </wp:anchor>
        </w:drawing>
      </w:r>
    </w:p>
    <w:p w14:paraId="3CB9E005" w14:textId="48E07548" w:rsidR="007D3F1B" w:rsidRPr="008F5D12" w:rsidRDefault="007D3F1B" w:rsidP="007C43CF">
      <w:pPr>
        <w:ind w:left="2160" w:firstLine="720"/>
        <w:rPr>
          <w:rFonts w:asciiTheme="minorHAnsi" w:eastAsiaTheme="majorEastAsia" w:hAnsiTheme="minorHAnsi" w:cstheme="minorHAnsi"/>
          <w:b/>
          <w:bCs/>
          <w:spacing w:val="-10"/>
          <w:kern w:val="28"/>
          <w:sz w:val="20"/>
          <w:szCs w:val="20"/>
          <w:lang w:val="en-GB"/>
        </w:rPr>
      </w:pPr>
    </w:p>
    <w:p w14:paraId="052DB85F" w14:textId="27B1E579" w:rsidR="00BD2987" w:rsidRPr="008F5D12" w:rsidRDefault="007C43CF" w:rsidP="2E6F7E69">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In the past I have always felt sad when seeing the unfinished boat. It is a bitter reminder of the life I didn</w:t>
      </w:r>
      <w:r w:rsidR="0024169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t get</w:t>
      </w:r>
      <w:r w:rsidR="67051ABB" w:rsidRPr="008F5D12">
        <w:rPr>
          <w:rFonts w:asciiTheme="minorHAnsi" w:eastAsiaTheme="majorEastAsia" w:hAnsiTheme="minorHAnsi" w:cstheme="minorHAnsi"/>
          <w:spacing w:val="-10"/>
          <w:kern w:val="28"/>
          <w:lang w:val="en-GB"/>
        </w:rPr>
        <w:t xml:space="preserve"> to have</w:t>
      </w:r>
      <w:r w:rsidRPr="008F5D12">
        <w:rPr>
          <w:rFonts w:asciiTheme="minorHAnsi" w:eastAsiaTheme="majorEastAsia" w:hAnsiTheme="minorHAnsi" w:cstheme="minorHAnsi"/>
          <w:spacing w:val="-10"/>
          <w:kern w:val="28"/>
          <w:lang w:val="en-GB"/>
        </w:rPr>
        <w:t>, the parent I was missing.</w:t>
      </w:r>
      <w:r w:rsidR="00352D41" w:rsidRPr="008F5D12">
        <w:rPr>
          <w:rFonts w:asciiTheme="minorHAnsi" w:eastAsiaTheme="majorEastAsia" w:hAnsiTheme="minorHAnsi" w:cstheme="minorHAnsi"/>
          <w:spacing w:val="-10"/>
          <w:kern w:val="28"/>
          <w:lang w:val="en-GB"/>
        </w:rPr>
        <w:t xml:space="preserve"> Feelings of longing for that life would sometimes become overwhelming</w:t>
      </w:r>
      <w:r w:rsidRPr="008F5D12">
        <w:rPr>
          <w:rFonts w:asciiTheme="minorHAnsi" w:eastAsiaTheme="majorEastAsia" w:hAnsiTheme="minorHAnsi" w:cstheme="minorHAnsi"/>
          <w:spacing w:val="-10"/>
          <w:kern w:val="28"/>
          <w:lang w:val="en-GB"/>
        </w:rPr>
        <w:t>. As I get older and look at the boat it reminds me of my father</w:t>
      </w:r>
      <w:r w:rsidR="0024169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s existence and of mine. In this unfinished story lies his knack for craft, wishes and dreams. They flow through my </w:t>
      </w:r>
      <w:r w:rsidRPr="008F5D12">
        <w:rPr>
          <w:rFonts w:asciiTheme="minorHAnsi" w:eastAsiaTheme="majorEastAsia" w:hAnsiTheme="minorHAnsi" w:cstheme="minorHAnsi"/>
          <w:spacing w:val="-10"/>
          <w:kern w:val="28"/>
          <w:lang w:val="en-GB"/>
        </w:rPr>
        <w:lastRenderedPageBreak/>
        <w:t xml:space="preserve">veins, as do his bodily features and yearning for adventure. With time the boat decays, its patina showing traces of time. It is almost my age, we age together. It </w:t>
      </w:r>
      <w:r w:rsidR="0097404F" w:rsidRPr="008F5D12">
        <w:rPr>
          <w:rFonts w:asciiTheme="minorHAnsi" w:eastAsiaTheme="majorEastAsia" w:hAnsiTheme="minorHAnsi" w:cstheme="minorHAnsi"/>
          <w:spacing w:val="-10"/>
          <w:kern w:val="28"/>
          <w:lang w:val="en-GB"/>
        </w:rPr>
        <w:t>remains</w:t>
      </w:r>
      <w:r w:rsidRPr="008F5D12">
        <w:rPr>
          <w:rFonts w:asciiTheme="minorHAnsi" w:eastAsiaTheme="majorEastAsia" w:hAnsiTheme="minorHAnsi" w:cstheme="minorHAnsi"/>
          <w:spacing w:val="-10"/>
          <w:kern w:val="28"/>
          <w:lang w:val="en-GB"/>
        </w:rPr>
        <w:t xml:space="preserve"> in what my father would call </w:t>
      </w:r>
      <w:r w:rsidR="0024169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home for the remainder of his years</w:t>
      </w:r>
      <w:r w:rsidR="0024169B"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Ísafjörður. There was hope that the boat could be finished by</w:t>
      </w:r>
      <w:r w:rsidR="00C46BD6" w:rsidRPr="008F5D12">
        <w:rPr>
          <w:rFonts w:asciiTheme="minorHAnsi" w:eastAsiaTheme="majorEastAsia" w:hAnsiTheme="minorHAnsi" w:cstheme="minorHAnsi"/>
          <w:spacing w:val="-10"/>
          <w:kern w:val="28"/>
          <w:lang w:val="en-GB"/>
        </w:rPr>
        <w:t xml:space="preserve"> me and my brother</w:t>
      </w:r>
      <w:r w:rsidRPr="008F5D12">
        <w:rPr>
          <w:rFonts w:asciiTheme="minorHAnsi" w:eastAsiaTheme="majorEastAsia" w:hAnsiTheme="minorHAnsi" w:cstheme="minorHAnsi"/>
          <w:spacing w:val="-10"/>
          <w:kern w:val="28"/>
          <w:lang w:val="en-GB"/>
        </w:rPr>
        <w:t xml:space="preserve">, but that plan never materialized. Thus, it is awaiting to be finished, like an unwritten script, filled with potential adventures, hardships, bonding, </w:t>
      </w:r>
      <w:r w:rsidR="0024169B" w:rsidRPr="008F5D12">
        <w:rPr>
          <w:rFonts w:asciiTheme="minorHAnsi" w:eastAsiaTheme="majorEastAsia" w:hAnsiTheme="minorHAnsi" w:cstheme="minorHAnsi"/>
          <w:spacing w:val="-10"/>
          <w:kern w:val="28"/>
          <w:lang w:val="en-GB"/>
        </w:rPr>
        <w:t>laughter,</w:t>
      </w:r>
      <w:r w:rsidRPr="008F5D12">
        <w:rPr>
          <w:rFonts w:asciiTheme="minorHAnsi" w:eastAsiaTheme="majorEastAsia" w:hAnsiTheme="minorHAnsi" w:cstheme="minorHAnsi"/>
          <w:spacing w:val="-10"/>
          <w:kern w:val="28"/>
          <w:lang w:val="en-GB"/>
        </w:rPr>
        <w:t xml:space="preserve"> and storms</w:t>
      </w:r>
      <w:r w:rsidR="00004DFD" w:rsidRPr="008F5D12">
        <w:rPr>
          <w:rFonts w:asciiTheme="minorHAnsi" w:eastAsiaTheme="majorEastAsia" w:hAnsiTheme="minorHAnsi" w:cstheme="minorHAnsi"/>
          <w:spacing w:val="-10"/>
          <w:kern w:val="28"/>
          <w:lang w:val="en-GB"/>
        </w:rPr>
        <w:t>.</w:t>
      </w:r>
      <w:r w:rsidR="00BD2987" w:rsidRPr="008F5D12">
        <w:rPr>
          <w:rFonts w:asciiTheme="minorHAnsi" w:eastAsiaTheme="majorEastAsia" w:hAnsiTheme="minorHAnsi" w:cstheme="minorHAnsi"/>
          <w:spacing w:val="-10"/>
          <w:kern w:val="28"/>
          <w:lang w:val="en-GB"/>
        </w:rPr>
        <w:t xml:space="preserve"> </w:t>
      </w:r>
    </w:p>
    <w:p w14:paraId="0B197EC5" w14:textId="77777777" w:rsidR="00BD2987" w:rsidRPr="008F5D12" w:rsidRDefault="00BD2987" w:rsidP="00BD2987">
      <w:pPr>
        <w:ind w:firstLine="720"/>
        <w:rPr>
          <w:rFonts w:asciiTheme="minorHAnsi" w:eastAsiaTheme="majorEastAsia" w:hAnsiTheme="minorHAnsi" w:cstheme="minorHAnsi"/>
          <w:spacing w:val="-10"/>
          <w:kern w:val="28"/>
          <w:lang w:val="en-GB"/>
        </w:rPr>
      </w:pPr>
    </w:p>
    <w:p w14:paraId="414C7BEC" w14:textId="5060109A" w:rsidR="001B2966" w:rsidRPr="008F5D12" w:rsidRDefault="00BD2987" w:rsidP="2E6F7E69">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spacing w:val="-10"/>
          <w:kern w:val="28"/>
          <w:lang w:val="en-GB"/>
        </w:rPr>
        <w:t>According to Elisabeth Kubler-Ross and David Kessler the five steps of grief are denial, anger, bargaining</w:t>
      </w:r>
      <w:r w:rsidR="00095CBC" w:rsidRPr="008F5D12">
        <w:rPr>
          <w:rFonts w:asciiTheme="minorHAnsi" w:eastAsiaTheme="majorEastAsia" w:hAnsiTheme="minorHAnsi" w:cstheme="minorHAnsi"/>
          <w:spacing w:val="-10"/>
          <w:kern w:val="28"/>
          <w:lang w:val="en-GB"/>
        </w:rPr>
        <w:t xml:space="preserve">, depression and acceptance, at least that is what they write in their book </w:t>
      </w:r>
      <w:r w:rsidR="00095CBC" w:rsidRPr="008F5D12">
        <w:rPr>
          <w:rFonts w:asciiTheme="minorHAnsi" w:eastAsiaTheme="majorEastAsia" w:hAnsiTheme="minorHAnsi" w:cstheme="minorHAnsi"/>
          <w:i/>
          <w:iCs/>
          <w:spacing w:val="-10"/>
          <w:kern w:val="28"/>
          <w:lang w:val="en-GB"/>
        </w:rPr>
        <w:t>On Grief and Grieving</w:t>
      </w:r>
      <w:r w:rsidR="00F918D8" w:rsidRPr="008F5D12">
        <w:rPr>
          <w:rStyle w:val="FootnoteReference"/>
          <w:rFonts w:asciiTheme="minorHAnsi" w:eastAsiaTheme="majorEastAsia" w:hAnsiTheme="minorHAnsi" w:cstheme="minorHAnsi"/>
          <w:i/>
          <w:iCs/>
          <w:spacing w:val="-10"/>
          <w:kern w:val="28"/>
          <w:lang w:val="en-GB"/>
        </w:rPr>
        <w:footnoteReference w:id="14"/>
      </w:r>
      <w:r w:rsidR="00095CBC" w:rsidRPr="008F5D12">
        <w:rPr>
          <w:rFonts w:asciiTheme="minorHAnsi" w:eastAsiaTheme="majorEastAsia" w:hAnsiTheme="minorHAnsi" w:cstheme="minorHAnsi"/>
          <w:spacing w:val="-10"/>
          <w:kern w:val="28"/>
          <w:lang w:val="en-GB"/>
        </w:rPr>
        <w:t xml:space="preserve">. </w:t>
      </w:r>
      <w:r w:rsidR="006E3F78" w:rsidRPr="008F5D12">
        <w:rPr>
          <w:rFonts w:asciiTheme="minorHAnsi" w:eastAsiaTheme="majorEastAsia" w:hAnsiTheme="minorHAnsi" w:cstheme="minorHAnsi"/>
          <w:spacing w:val="-10"/>
          <w:kern w:val="28"/>
          <w:lang w:val="en-GB"/>
        </w:rPr>
        <w:t>The book was heavily criticized for its narrow view on grief and understandably</w:t>
      </w:r>
      <w:r w:rsidR="009B2B69" w:rsidRPr="008F5D12">
        <w:rPr>
          <w:rFonts w:asciiTheme="minorHAnsi" w:eastAsiaTheme="majorEastAsia" w:hAnsiTheme="minorHAnsi" w:cstheme="minorHAnsi"/>
          <w:spacing w:val="-10"/>
          <w:kern w:val="28"/>
          <w:lang w:val="en-GB"/>
        </w:rPr>
        <w:t xml:space="preserve"> so</w:t>
      </w:r>
      <w:r w:rsidR="006E3F78" w:rsidRPr="008F5D12">
        <w:rPr>
          <w:rFonts w:asciiTheme="minorHAnsi" w:eastAsiaTheme="majorEastAsia" w:hAnsiTheme="minorHAnsi" w:cstheme="minorHAnsi"/>
          <w:spacing w:val="-10"/>
          <w:kern w:val="28"/>
          <w:lang w:val="en-GB"/>
        </w:rPr>
        <w:t xml:space="preserve">, because </w:t>
      </w:r>
      <w:r w:rsidR="004614CD" w:rsidRPr="008F5D12">
        <w:rPr>
          <w:rFonts w:asciiTheme="minorHAnsi" w:eastAsiaTheme="majorEastAsia" w:hAnsiTheme="minorHAnsi" w:cstheme="minorHAnsi"/>
          <w:spacing w:val="-10"/>
          <w:kern w:val="28"/>
          <w:lang w:val="en-GB"/>
        </w:rPr>
        <w:t xml:space="preserve">it’s crazy to say there is only </w:t>
      </w:r>
      <w:r w:rsidR="63D61CAD" w:rsidRPr="008F5D12">
        <w:rPr>
          <w:rFonts w:asciiTheme="minorHAnsi" w:eastAsiaTheme="majorEastAsia" w:hAnsiTheme="minorHAnsi" w:cstheme="minorHAnsi"/>
          <w:spacing w:val="-10"/>
          <w:kern w:val="28"/>
          <w:lang w:val="en-GB"/>
        </w:rPr>
        <w:t xml:space="preserve">one </w:t>
      </w:r>
      <w:r w:rsidR="00B02112" w:rsidRPr="008F5D12">
        <w:rPr>
          <w:rFonts w:asciiTheme="minorHAnsi" w:eastAsiaTheme="majorEastAsia" w:hAnsiTheme="minorHAnsi" w:cstheme="minorHAnsi"/>
          <w:spacing w:val="-10"/>
          <w:kern w:val="28"/>
          <w:lang w:val="en-GB"/>
        </w:rPr>
        <w:t>way</w:t>
      </w:r>
      <w:r w:rsidR="004614CD" w:rsidRPr="008F5D12">
        <w:rPr>
          <w:rFonts w:asciiTheme="minorHAnsi" w:eastAsiaTheme="majorEastAsia" w:hAnsiTheme="minorHAnsi" w:cstheme="minorHAnsi"/>
          <w:spacing w:val="-10"/>
          <w:kern w:val="28"/>
          <w:lang w:val="en-GB"/>
        </w:rPr>
        <w:t xml:space="preserve"> that g</w:t>
      </w:r>
      <w:r w:rsidR="00F918D8" w:rsidRPr="008F5D12">
        <w:rPr>
          <w:rFonts w:asciiTheme="minorHAnsi" w:eastAsiaTheme="majorEastAsia" w:hAnsiTheme="minorHAnsi" w:cstheme="minorHAnsi"/>
          <w:spacing w:val="-10"/>
          <w:kern w:val="28"/>
          <w:lang w:val="en-GB"/>
        </w:rPr>
        <w:t>rief is dealt with, and that leads us to the last chapter.</w:t>
      </w:r>
    </w:p>
    <w:p w14:paraId="59C04CBB" w14:textId="77777777" w:rsidR="001B2966" w:rsidRPr="008F5D12" w:rsidRDefault="001B2966" w:rsidP="007C43CF">
      <w:pPr>
        <w:ind w:firstLine="720"/>
        <w:rPr>
          <w:rFonts w:asciiTheme="minorHAnsi" w:eastAsiaTheme="majorEastAsia" w:hAnsiTheme="minorHAnsi" w:cstheme="minorHAnsi"/>
          <w:spacing w:val="-10"/>
          <w:kern w:val="28"/>
          <w:lang w:val="en-GB"/>
        </w:rPr>
      </w:pPr>
    </w:p>
    <w:p w14:paraId="4675285E" w14:textId="77777777" w:rsidR="007C43CF" w:rsidRPr="008F5D12" w:rsidRDefault="007C43CF" w:rsidP="007C43CF">
      <w:pPr>
        <w:rPr>
          <w:rFonts w:asciiTheme="minorHAnsi" w:eastAsiaTheme="majorEastAsia" w:hAnsiTheme="minorHAnsi" w:cstheme="minorHAnsi"/>
          <w:b/>
          <w:bCs/>
          <w:spacing w:val="-10"/>
          <w:kern w:val="28"/>
          <w:sz w:val="28"/>
          <w:szCs w:val="28"/>
          <w:lang w:val="en-GB"/>
        </w:rPr>
      </w:pPr>
    </w:p>
    <w:p w14:paraId="179A88D9" w14:textId="77777777" w:rsidR="007C43CF" w:rsidRPr="008F5D12" w:rsidRDefault="007C43CF" w:rsidP="007C43CF">
      <w:pPr>
        <w:rPr>
          <w:rFonts w:asciiTheme="minorHAnsi" w:eastAsiaTheme="majorEastAsia" w:hAnsiTheme="minorHAnsi" w:cstheme="minorHAnsi"/>
          <w:b/>
          <w:bCs/>
          <w:spacing w:val="-10"/>
          <w:kern w:val="28"/>
          <w:sz w:val="28"/>
          <w:szCs w:val="28"/>
          <w:lang w:val="en-GB"/>
        </w:rPr>
      </w:pPr>
      <w:r w:rsidRPr="008F5D12">
        <w:rPr>
          <w:rFonts w:asciiTheme="minorHAnsi" w:eastAsiaTheme="majorEastAsia" w:hAnsiTheme="minorHAnsi" w:cstheme="minorHAnsi"/>
          <w:b/>
          <w:bCs/>
          <w:spacing w:val="-10"/>
          <w:kern w:val="28"/>
          <w:sz w:val="28"/>
          <w:szCs w:val="28"/>
          <w:lang w:val="en-GB"/>
        </w:rPr>
        <w:t>5. Mourning routine</w:t>
      </w:r>
    </w:p>
    <w:p w14:paraId="4EB1FA5C" w14:textId="4BEC5307" w:rsidR="0080684D" w:rsidRPr="008F5D12" w:rsidRDefault="0080684D" w:rsidP="2E6F7E69">
      <w:pPr>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Mourning comes in many different forms</w:t>
      </w:r>
      <w:r w:rsidR="000C492C" w:rsidRPr="008F5D12">
        <w:rPr>
          <w:rFonts w:asciiTheme="minorHAnsi" w:eastAsiaTheme="majorEastAsia" w:hAnsiTheme="minorHAnsi" w:cstheme="minorHAnsi"/>
          <w:color w:val="000000" w:themeColor="text1"/>
          <w:spacing w:val="-10"/>
          <w:kern w:val="28"/>
          <w:lang w:val="en-GB"/>
        </w:rPr>
        <w:t xml:space="preserve">. I often find myself mourning the loss of my father, even though I may not always recognize it. When I was younger, </w:t>
      </w:r>
      <w:r w:rsidR="009526F5" w:rsidRPr="008F5D12">
        <w:rPr>
          <w:rFonts w:asciiTheme="minorHAnsi" w:eastAsiaTheme="majorEastAsia" w:hAnsiTheme="minorHAnsi" w:cstheme="minorHAnsi"/>
          <w:color w:val="000000" w:themeColor="text1"/>
          <w:spacing w:val="-10"/>
          <w:kern w:val="28"/>
          <w:lang w:val="en-GB"/>
        </w:rPr>
        <w:t xml:space="preserve">I felt a void but didn’t </w:t>
      </w:r>
      <w:r w:rsidR="007C21C9" w:rsidRPr="008F5D12">
        <w:rPr>
          <w:rFonts w:asciiTheme="minorHAnsi" w:eastAsiaTheme="majorEastAsia" w:hAnsiTheme="minorHAnsi" w:cstheme="minorHAnsi"/>
          <w:color w:val="000000" w:themeColor="text1"/>
          <w:spacing w:val="-10"/>
          <w:kern w:val="28"/>
          <w:lang w:val="en-GB"/>
        </w:rPr>
        <w:t xml:space="preserve">fully understand it. I never had a </w:t>
      </w:r>
      <w:r w:rsidR="00DB0F71" w:rsidRPr="008F5D12">
        <w:rPr>
          <w:rFonts w:asciiTheme="minorHAnsi" w:eastAsiaTheme="majorEastAsia" w:hAnsiTheme="minorHAnsi" w:cstheme="minorHAnsi"/>
          <w:color w:val="000000" w:themeColor="text1"/>
          <w:spacing w:val="-10"/>
          <w:kern w:val="28"/>
          <w:lang w:val="en-GB"/>
        </w:rPr>
        <w:t>stepfather</w:t>
      </w:r>
      <w:r w:rsidR="007C21C9" w:rsidRPr="008F5D12">
        <w:rPr>
          <w:rFonts w:asciiTheme="minorHAnsi" w:eastAsiaTheme="majorEastAsia" w:hAnsiTheme="minorHAnsi" w:cstheme="minorHAnsi"/>
          <w:color w:val="000000" w:themeColor="text1"/>
          <w:spacing w:val="-10"/>
          <w:kern w:val="28"/>
          <w:lang w:val="en-GB"/>
        </w:rPr>
        <w:t xml:space="preserve"> or anyone to fill th</w:t>
      </w:r>
      <w:r w:rsidR="00102B10" w:rsidRPr="008F5D12">
        <w:rPr>
          <w:rFonts w:asciiTheme="minorHAnsi" w:eastAsiaTheme="majorEastAsia" w:hAnsiTheme="minorHAnsi" w:cstheme="minorHAnsi"/>
          <w:color w:val="000000" w:themeColor="text1"/>
          <w:spacing w:val="-10"/>
          <w:kern w:val="28"/>
          <w:lang w:val="en-GB"/>
        </w:rPr>
        <w:t>at</w:t>
      </w:r>
      <w:r w:rsidR="007C21C9" w:rsidRPr="008F5D12">
        <w:rPr>
          <w:rFonts w:asciiTheme="minorHAnsi" w:eastAsiaTheme="majorEastAsia" w:hAnsiTheme="minorHAnsi" w:cstheme="minorHAnsi"/>
          <w:color w:val="000000" w:themeColor="text1"/>
          <w:spacing w:val="-10"/>
          <w:kern w:val="28"/>
          <w:lang w:val="en-GB"/>
        </w:rPr>
        <w:t xml:space="preserve"> </w:t>
      </w:r>
      <w:r w:rsidR="00102B10" w:rsidRPr="008F5D12">
        <w:rPr>
          <w:rFonts w:asciiTheme="minorHAnsi" w:eastAsiaTheme="majorEastAsia" w:hAnsiTheme="minorHAnsi" w:cstheme="minorHAnsi"/>
          <w:color w:val="000000" w:themeColor="text1"/>
          <w:spacing w:val="-10"/>
          <w:kern w:val="28"/>
          <w:lang w:val="en-GB"/>
        </w:rPr>
        <w:t>role</w:t>
      </w:r>
      <w:r w:rsidR="007C21C9" w:rsidRPr="008F5D12">
        <w:rPr>
          <w:rFonts w:asciiTheme="minorHAnsi" w:eastAsiaTheme="majorEastAsia" w:hAnsiTheme="minorHAnsi" w:cstheme="minorHAnsi"/>
          <w:color w:val="000000" w:themeColor="text1"/>
          <w:spacing w:val="-10"/>
          <w:kern w:val="28"/>
          <w:lang w:val="en-GB"/>
        </w:rPr>
        <w:t xml:space="preserve">, and I recall feeling envious of those who </w:t>
      </w:r>
      <w:r w:rsidR="00914682" w:rsidRPr="008F5D12">
        <w:rPr>
          <w:rFonts w:asciiTheme="minorHAnsi" w:eastAsiaTheme="majorEastAsia" w:hAnsiTheme="minorHAnsi" w:cstheme="minorHAnsi"/>
          <w:color w:val="000000" w:themeColor="text1"/>
          <w:spacing w:val="-10"/>
          <w:kern w:val="28"/>
          <w:lang w:val="en-GB"/>
        </w:rPr>
        <w:t xml:space="preserve">had both a biological </w:t>
      </w:r>
      <w:r w:rsidR="00960391" w:rsidRPr="008F5D12">
        <w:rPr>
          <w:rFonts w:asciiTheme="minorHAnsi" w:eastAsiaTheme="majorEastAsia" w:hAnsiTheme="minorHAnsi" w:cstheme="minorHAnsi"/>
          <w:color w:val="0070C0"/>
          <w:spacing w:val="-10"/>
          <w:kern w:val="28"/>
          <w:lang w:val="en-GB"/>
        </w:rPr>
        <w:t>father</w:t>
      </w:r>
      <w:r w:rsidR="00960391" w:rsidRPr="008F5D12">
        <w:rPr>
          <w:rFonts w:asciiTheme="minorHAnsi" w:eastAsiaTheme="majorEastAsia" w:hAnsiTheme="minorHAnsi" w:cstheme="minorHAnsi"/>
          <w:color w:val="000000" w:themeColor="text1"/>
          <w:spacing w:val="-10"/>
          <w:kern w:val="28"/>
          <w:lang w:val="en-GB"/>
        </w:rPr>
        <w:t xml:space="preserve"> </w:t>
      </w:r>
      <w:r w:rsidR="00914682" w:rsidRPr="008F5D12">
        <w:rPr>
          <w:rFonts w:asciiTheme="minorHAnsi" w:eastAsiaTheme="majorEastAsia" w:hAnsiTheme="minorHAnsi" w:cstheme="minorHAnsi"/>
          <w:color w:val="000000" w:themeColor="text1"/>
          <w:spacing w:val="-10"/>
          <w:kern w:val="28"/>
          <w:lang w:val="en-GB"/>
        </w:rPr>
        <w:t xml:space="preserve">and </w:t>
      </w:r>
      <w:r w:rsidR="2379C0D4" w:rsidRPr="008F5D12">
        <w:rPr>
          <w:rFonts w:asciiTheme="minorHAnsi" w:eastAsiaTheme="majorEastAsia" w:hAnsiTheme="minorHAnsi" w:cstheme="minorHAnsi"/>
          <w:color w:val="000000" w:themeColor="text1"/>
          <w:spacing w:val="-10"/>
          <w:kern w:val="28"/>
          <w:lang w:val="en-GB"/>
        </w:rPr>
        <w:t xml:space="preserve">a </w:t>
      </w:r>
      <w:r w:rsidR="00914682" w:rsidRPr="008F5D12">
        <w:rPr>
          <w:rFonts w:asciiTheme="minorHAnsi" w:eastAsiaTheme="majorEastAsia" w:hAnsiTheme="minorHAnsi" w:cstheme="minorHAnsi"/>
          <w:color w:val="000000" w:themeColor="text1"/>
          <w:spacing w:val="-10"/>
          <w:kern w:val="28"/>
          <w:lang w:val="en-GB"/>
        </w:rPr>
        <w:t>stepfather.</w:t>
      </w:r>
      <w:r w:rsidR="00725E69" w:rsidRPr="008F5D12">
        <w:rPr>
          <w:rFonts w:asciiTheme="minorHAnsi" w:eastAsiaTheme="majorEastAsia" w:hAnsiTheme="minorHAnsi" w:cstheme="minorHAnsi"/>
          <w:color w:val="000000" w:themeColor="text1"/>
          <w:spacing w:val="-10"/>
          <w:kern w:val="28"/>
          <w:lang w:val="en-GB"/>
        </w:rPr>
        <w:t xml:space="preserve"> </w:t>
      </w:r>
      <w:r w:rsidR="00236B47" w:rsidRPr="008F5D12">
        <w:rPr>
          <w:rFonts w:asciiTheme="minorHAnsi" w:eastAsiaTheme="majorEastAsia" w:hAnsiTheme="minorHAnsi" w:cstheme="minorHAnsi"/>
          <w:color w:val="000000" w:themeColor="text1"/>
          <w:spacing w:val="-10"/>
          <w:kern w:val="28"/>
          <w:lang w:val="en-GB"/>
        </w:rPr>
        <w:t>From a young age I was always looking for this</w:t>
      </w:r>
      <w:r w:rsidR="00102B10" w:rsidRPr="008F5D12">
        <w:rPr>
          <w:rFonts w:asciiTheme="minorHAnsi" w:eastAsiaTheme="majorEastAsia" w:hAnsiTheme="minorHAnsi" w:cstheme="minorHAnsi"/>
          <w:color w:val="000000" w:themeColor="text1"/>
          <w:spacing w:val="-10"/>
          <w:kern w:val="28"/>
          <w:lang w:val="en-GB"/>
        </w:rPr>
        <w:t xml:space="preserve"> </w:t>
      </w:r>
      <w:r w:rsidR="00236B47" w:rsidRPr="008F5D12">
        <w:rPr>
          <w:rFonts w:asciiTheme="minorHAnsi" w:eastAsiaTheme="majorEastAsia" w:hAnsiTheme="minorHAnsi" w:cstheme="minorHAnsi"/>
          <w:color w:val="000000" w:themeColor="text1"/>
          <w:spacing w:val="-10"/>
          <w:kern w:val="28"/>
          <w:lang w:val="en-GB"/>
        </w:rPr>
        <w:t>figure in different people</w:t>
      </w:r>
      <w:r w:rsidR="00F46219" w:rsidRPr="008F5D12">
        <w:rPr>
          <w:rFonts w:asciiTheme="minorHAnsi" w:eastAsiaTheme="majorEastAsia" w:hAnsiTheme="minorHAnsi" w:cstheme="minorHAnsi"/>
          <w:color w:val="000000" w:themeColor="text1"/>
          <w:spacing w:val="-10"/>
          <w:kern w:val="28"/>
          <w:lang w:val="en-GB"/>
        </w:rPr>
        <w:t xml:space="preserve">, </w:t>
      </w:r>
      <w:r w:rsidR="00FC75C8" w:rsidRPr="008F5D12">
        <w:rPr>
          <w:rFonts w:asciiTheme="minorHAnsi" w:eastAsiaTheme="majorEastAsia" w:hAnsiTheme="minorHAnsi" w:cstheme="minorHAnsi"/>
          <w:color w:val="000000" w:themeColor="text1"/>
          <w:spacing w:val="-10"/>
          <w:kern w:val="28"/>
          <w:lang w:val="en-GB"/>
        </w:rPr>
        <w:t>but</w:t>
      </w:r>
      <w:r w:rsidR="00F46219" w:rsidRPr="008F5D12">
        <w:rPr>
          <w:rFonts w:asciiTheme="minorHAnsi" w:eastAsiaTheme="majorEastAsia" w:hAnsiTheme="minorHAnsi" w:cstheme="minorHAnsi"/>
          <w:color w:val="000000" w:themeColor="text1"/>
          <w:spacing w:val="-10"/>
          <w:kern w:val="28"/>
          <w:lang w:val="en-GB"/>
        </w:rPr>
        <w:t xml:space="preserve"> with this thesis I am solidify</w:t>
      </w:r>
      <w:r w:rsidR="00FC75C8" w:rsidRPr="008F5D12">
        <w:rPr>
          <w:rFonts w:asciiTheme="minorHAnsi" w:eastAsiaTheme="majorEastAsia" w:hAnsiTheme="minorHAnsi" w:cstheme="minorHAnsi"/>
          <w:color w:val="000000" w:themeColor="text1"/>
          <w:spacing w:val="-10"/>
          <w:kern w:val="28"/>
          <w:lang w:val="en-GB"/>
        </w:rPr>
        <w:t>ing</w:t>
      </w:r>
      <w:r w:rsidR="00F46219" w:rsidRPr="008F5D12">
        <w:rPr>
          <w:rFonts w:asciiTheme="minorHAnsi" w:eastAsiaTheme="majorEastAsia" w:hAnsiTheme="minorHAnsi" w:cstheme="minorHAnsi"/>
          <w:color w:val="000000" w:themeColor="text1"/>
          <w:spacing w:val="-10"/>
          <w:kern w:val="28"/>
          <w:lang w:val="en-GB"/>
        </w:rPr>
        <w:t xml:space="preserve"> my dad as </w:t>
      </w:r>
      <w:r w:rsidR="009D56A8" w:rsidRPr="008F5D12">
        <w:rPr>
          <w:rFonts w:asciiTheme="minorHAnsi" w:eastAsiaTheme="majorEastAsia" w:hAnsiTheme="minorHAnsi" w:cstheme="minorHAnsi"/>
          <w:color w:val="000000" w:themeColor="text1"/>
          <w:spacing w:val="-10"/>
          <w:kern w:val="28"/>
          <w:lang w:val="en-GB"/>
        </w:rPr>
        <w:t>the long-lost father figure and coming to terms with his death. I do this by the ways that I and those around me mourn him in different ways.</w:t>
      </w:r>
    </w:p>
    <w:p w14:paraId="2E8250F1" w14:textId="77777777" w:rsidR="009B40A7" w:rsidRPr="008F5D12" w:rsidRDefault="009B40A7" w:rsidP="009B40A7">
      <w:pPr>
        <w:rPr>
          <w:rFonts w:asciiTheme="minorHAnsi" w:eastAsiaTheme="majorEastAsia" w:hAnsiTheme="minorHAnsi" w:cstheme="minorHAnsi"/>
          <w:color w:val="000000" w:themeColor="text1"/>
          <w:spacing w:val="-10"/>
          <w:kern w:val="28"/>
          <w:lang w:val="en-GB"/>
        </w:rPr>
      </w:pPr>
    </w:p>
    <w:p w14:paraId="29EA9943" w14:textId="585CFD2D" w:rsidR="009B40A7" w:rsidRPr="008F5D12" w:rsidRDefault="009B40A7" w:rsidP="009B40A7">
      <w:pPr>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ab/>
        <w:t xml:space="preserve">In 2012, my mother started a tradition of celebrating my </w:t>
      </w:r>
      <w:r w:rsidR="00AA7BF8" w:rsidRPr="008F5D12">
        <w:rPr>
          <w:rFonts w:asciiTheme="minorHAnsi" w:eastAsiaTheme="majorEastAsia" w:hAnsiTheme="minorHAnsi" w:cstheme="minorHAnsi"/>
          <w:color w:val="000000" w:themeColor="text1"/>
          <w:spacing w:val="-10"/>
          <w:kern w:val="28"/>
          <w:lang w:val="en-GB"/>
        </w:rPr>
        <w:t>dad</w:t>
      </w:r>
      <w:r w:rsidR="00874FA6"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 xml:space="preserve">s birthday. When he would have turned 60 years old, she invited friends, family and </w:t>
      </w:r>
      <w:r w:rsidR="00FA1736" w:rsidRPr="008F5D12">
        <w:rPr>
          <w:rFonts w:asciiTheme="minorHAnsi" w:eastAsiaTheme="majorEastAsia" w:hAnsiTheme="minorHAnsi" w:cstheme="minorHAnsi"/>
          <w:color w:val="000000" w:themeColor="text1"/>
          <w:spacing w:val="-10"/>
          <w:kern w:val="28"/>
          <w:lang w:val="en-GB"/>
        </w:rPr>
        <w:t>acquaintances</w:t>
      </w:r>
      <w:r w:rsidRPr="008F5D12">
        <w:rPr>
          <w:rFonts w:asciiTheme="minorHAnsi" w:eastAsiaTheme="majorEastAsia" w:hAnsiTheme="minorHAnsi" w:cstheme="minorHAnsi"/>
          <w:color w:val="000000" w:themeColor="text1"/>
          <w:spacing w:val="-10"/>
          <w:kern w:val="28"/>
          <w:lang w:val="en-GB"/>
        </w:rPr>
        <w:t xml:space="preserve"> for dinner, music, </w:t>
      </w:r>
      <w:r w:rsidR="00874FA6" w:rsidRPr="008F5D12">
        <w:rPr>
          <w:rFonts w:asciiTheme="minorHAnsi" w:eastAsiaTheme="majorEastAsia" w:hAnsiTheme="minorHAnsi" w:cstheme="minorHAnsi"/>
          <w:color w:val="000000" w:themeColor="text1"/>
          <w:spacing w:val="-10"/>
          <w:kern w:val="28"/>
          <w:lang w:val="en-GB"/>
        </w:rPr>
        <w:t>speeches,</w:t>
      </w:r>
      <w:r w:rsidRPr="008F5D12">
        <w:rPr>
          <w:rFonts w:asciiTheme="minorHAnsi" w:eastAsiaTheme="majorEastAsia" w:hAnsiTheme="minorHAnsi" w:cstheme="minorHAnsi"/>
          <w:color w:val="000000" w:themeColor="text1"/>
          <w:spacing w:val="-10"/>
          <w:kern w:val="28"/>
          <w:lang w:val="en-GB"/>
        </w:rPr>
        <w:t xml:space="preserve"> and drinks.</w:t>
      </w:r>
      <w:r w:rsidR="00A269F5" w:rsidRPr="008F5D12">
        <w:rPr>
          <w:rFonts w:asciiTheme="minorHAnsi" w:eastAsiaTheme="majorEastAsia" w:hAnsiTheme="minorHAnsi" w:cstheme="minorHAnsi"/>
          <w:color w:val="000000" w:themeColor="text1"/>
          <w:spacing w:val="-10"/>
          <w:kern w:val="28"/>
          <w:lang w:val="en-GB"/>
        </w:rPr>
        <w:t xml:space="preserve"> </w:t>
      </w:r>
      <w:r w:rsidRPr="008F5D12">
        <w:rPr>
          <w:rFonts w:asciiTheme="minorHAnsi" w:eastAsiaTheme="majorEastAsia" w:hAnsiTheme="minorHAnsi" w:cstheme="minorHAnsi"/>
          <w:color w:val="000000" w:themeColor="text1"/>
          <w:spacing w:val="-10"/>
          <w:kern w:val="28"/>
          <w:lang w:val="en-GB"/>
        </w:rPr>
        <w:t>This birthday celebration was something I enjoyed, but didn</w:t>
      </w:r>
      <w:r w:rsidR="00874FA6"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t really understand, because it felt weird to celebrate his birthday when he wasn</w:t>
      </w:r>
      <w:r w:rsidR="00874FA6"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 xml:space="preserve">t there and never had been. As the years </w:t>
      </w:r>
      <w:r w:rsidR="00874FA6" w:rsidRPr="008F5D12">
        <w:rPr>
          <w:rFonts w:asciiTheme="minorHAnsi" w:eastAsiaTheme="majorEastAsia" w:hAnsiTheme="minorHAnsi" w:cstheme="minorHAnsi"/>
          <w:color w:val="000000" w:themeColor="text1"/>
          <w:spacing w:val="-10"/>
          <w:kern w:val="28"/>
          <w:lang w:val="en-GB"/>
        </w:rPr>
        <w:t>passed,</w:t>
      </w:r>
      <w:r w:rsidRPr="008F5D12">
        <w:rPr>
          <w:rFonts w:asciiTheme="minorHAnsi" w:eastAsiaTheme="majorEastAsia" w:hAnsiTheme="minorHAnsi" w:cstheme="minorHAnsi"/>
          <w:color w:val="000000" w:themeColor="text1"/>
          <w:spacing w:val="-10"/>
          <w:kern w:val="28"/>
          <w:lang w:val="en-GB"/>
        </w:rPr>
        <w:t xml:space="preserve"> I began to understand the point of it, to celebrate his life, even looking back on that birthday celebration fondly.</w:t>
      </w:r>
    </w:p>
    <w:p w14:paraId="28065A9C" w14:textId="70C56D56" w:rsidR="009B40A7" w:rsidRPr="008F5D12" w:rsidRDefault="009B40A7" w:rsidP="2E6F7E69">
      <w:pPr>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 xml:space="preserve">In 2022, my mother, brother and I took the celebration even further. We decided to have an exhibition of his works on each floor of our home in Ísafjörður. The show opened on August 2nd with hundreds of guests </w:t>
      </w:r>
      <w:r w:rsidR="00045188" w:rsidRPr="008F5D12">
        <w:rPr>
          <w:rFonts w:asciiTheme="minorHAnsi" w:eastAsiaTheme="majorEastAsia" w:hAnsiTheme="minorHAnsi" w:cstheme="minorHAnsi"/>
          <w:color w:val="000000" w:themeColor="text1"/>
          <w:spacing w:val="-10"/>
          <w:kern w:val="28"/>
          <w:lang w:val="en-GB"/>
        </w:rPr>
        <w:t>attending and</w:t>
      </w:r>
      <w:r w:rsidRPr="008F5D12">
        <w:rPr>
          <w:rFonts w:asciiTheme="minorHAnsi" w:eastAsiaTheme="majorEastAsia" w:hAnsiTheme="minorHAnsi" w:cstheme="minorHAnsi"/>
          <w:color w:val="000000" w:themeColor="text1"/>
          <w:spacing w:val="-10"/>
          <w:kern w:val="28"/>
          <w:lang w:val="en-GB"/>
        </w:rPr>
        <w:t xml:space="preserve"> ran until the 17th of September which would have been his 70th birthday. On that day, we held a big dinner party where many old friends, cousins, and acquaintances showed up. Songs were sung, music was played, </w:t>
      </w:r>
      <w:r w:rsidR="00794F5A" w:rsidRPr="008F5D12">
        <w:rPr>
          <w:rFonts w:asciiTheme="minorHAnsi" w:eastAsiaTheme="majorEastAsia" w:hAnsiTheme="minorHAnsi" w:cstheme="minorHAnsi"/>
          <w:color w:val="000000" w:themeColor="text1"/>
          <w:spacing w:val="-10"/>
          <w:kern w:val="28"/>
          <w:lang w:val="en-GB"/>
        </w:rPr>
        <w:t xml:space="preserve">and </w:t>
      </w:r>
      <w:r w:rsidRPr="008F5D12">
        <w:rPr>
          <w:rFonts w:asciiTheme="minorHAnsi" w:eastAsiaTheme="majorEastAsia" w:hAnsiTheme="minorHAnsi" w:cstheme="minorHAnsi"/>
          <w:color w:val="000000" w:themeColor="text1"/>
          <w:spacing w:val="-10"/>
          <w:kern w:val="28"/>
          <w:lang w:val="en-GB"/>
        </w:rPr>
        <w:t>stories were told. It was truly a magical evening and to see the amount of people still remembering and keeping his spirits alive was a moment I won</w:t>
      </w:r>
      <w:r w:rsidR="00045188"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 xml:space="preserve">t forget. This tradition has in a way replaced mourning with the celebration of his life. </w:t>
      </w:r>
      <w:ins w:id="7" w:author="Fusun Turetken" w:date="2023-02-21T16:16:00Z">
        <w:r w:rsidRPr="008F5D12">
          <w:rPr>
            <w:rFonts w:asciiTheme="minorHAnsi" w:hAnsiTheme="minorHAnsi" w:cstheme="minorHAnsi"/>
          </w:rPr>
          <w:br/>
        </w:r>
        <w:r w:rsidRPr="008F5D12">
          <w:rPr>
            <w:rFonts w:asciiTheme="minorHAnsi" w:hAnsiTheme="minorHAnsi" w:cstheme="minorHAnsi"/>
          </w:rPr>
          <w:br/>
        </w:r>
      </w:ins>
      <w:r w:rsidRPr="008F5D12">
        <w:rPr>
          <w:rFonts w:asciiTheme="minorHAnsi" w:eastAsiaTheme="majorEastAsia" w:hAnsiTheme="minorHAnsi" w:cstheme="minorHAnsi"/>
          <w:color w:val="000000" w:themeColor="text1"/>
          <w:spacing w:val="-10"/>
          <w:kern w:val="28"/>
          <w:lang w:val="en-GB"/>
        </w:rPr>
        <w:t xml:space="preserve">Lia </w:t>
      </w:r>
      <w:proofErr w:type="spellStart"/>
      <w:r w:rsidRPr="008F5D12">
        <w:rPr>
          <w:rFonts w:asciiTheme="minorHAnsi" w:eastAsiaTheme="majorEastAsia" w:hAnsiTheme="minorHAnsi" w:cstheme="minorHAnsi"/>
          <w:color w:val="000000" w:themeColor="text1"/>
          <w:spacing w:val="-10"/>
          <w:kern w:val="28"/>
          <w:lang w:val="en-GB"/>
        </w:rPr>
        <w:t>Haraki</w:t>
      </w:r>
      <w:proofErr w:type="spellEnd"/>
      <w:r w:rsidRPr="008F5D12">
        <w:rPr>
          <w:rFonts w:asciiTheme="minorHAnsi" w:eastAsiaTheme="majorEastAsia" w:hAnsiTheme="minorHAnsi" w:cstheme="minorHAnsi"/>
          <w:color w:val="000000" w:themeColor="text1"/>
          <w:spacing w:val="-10"/>
          <w:kern w:val="28"/>
          <w:lang w:val="en-GB"/>
        </w:rPr>
        <w:t xml:space="preserve">, a choreographer from Cyprus, </w:t>
      </w:r>
      <w:r w:rsidR="5BB80FA1" w:rsidRPr="008F5D12">
        <w:rPr>
          <w:rFonts w:asciiTheme="minorHAnsi" w:eastAsiaTheme="majorEastAsia" w:hAnsiTheme="minorHAnsi" w:cstheme="minorHAnsi"/>
          <w:color w:val="000000" w:themeColor="text1"/>
          <w:spacing w:val="-10"/>
          <w:kern w:val="28"/>
          <w:lang w:val="en-GB"/>
        </w:rPr>
        <w:t>dealt with</w:t>
      </w:r>
      <w:r w:rsidR="00464ACB" w:rsidRPr="008F5D12">
        <w:rPr>
          <w:rFonts w:asciiTheme="minorHAnsi" w:eastAsiaTheme="majorEastAsia" w:hAnsiTheme="minorHAnsi" w:cstheme="minorHAnsi"/>
          <w:color w:val="000000" w:themeColor="text1"/>
          <w:spacing w:val="-10"/>
          <w:kern w:val="28"/>
          <w:lang w:val="en-GB"/>
        </w:rPr>
        <w:t xml:space="preserve"> h</w:t>
      </w:r>
      <w:r w:rsidR="5BB80FA1" w:rsidRPr="008F5D12">
        <w:rPr>
          <w:rFonts w:asciiTheme="minorHAnsi" w:eastAsiaTheme="majorEastAsia" w:hAnsiTheme="minorHAnsi" w:cstheme="minorHAnsi"/>
          <w:color w:val="000000" w:themeColor="text1"/>
          <w:spacing w:val="-10"/>
          <w:kern w:val="28"/>
          <w:lang w:val="en-GB"/>
        </w:rPr>
        <w:t>er grief and</w:t>
      </w:r>
      <w:r w:rsidR="00464ACB" w:rsidRPr="008F5D12">
        <w:rPr>
          <w:rFonts w:asciiTheme="minorHAnsi" w:eastAsiaTheme="majorEastAsia" w:hAnsiTheme="minorHAnsi" w:cstheme="minorHAnsi"/>
          <w:color w:val="000000" w:themeColor="text1"/>
          <w:spacing w:val="-10"/>
          <w:kern w:val="28"/>
          <w:lang w:val="en-GB"/>
        </w:rPr>
        <w:t xml:space="preserve"> </w:t>
      </w:r>
      <w:r w:rsidRPr="008F5D12">
        <w:rPr>
          <w:rFonts w:asciiTheme="minorHAnsi" w:eastAsiaTheme="majorEastAsia" w:hAnsiTheme="minorHAnsi" w:cstheme="minorHAnsi"/>
          <w:color w:val="000000" w:themeColor="text1"/>
          <w:spacing w:val="-10"/>
          <w:kern w:val="28"/>
          <w:lang w:val="en-GB"/>
        </w:rPr>
        <w:t xml:space="preserve">the unexpected passing of her father by creating a dance </w:t>
      </w:r>
      <w:r w:rsidR="00794F5A" w:rsidRPr="008F5D12">
        <w:rPr>
          <w:rFonts w:asciiTheme="minorHAnsi" w:eastAsiaTheme="majorEastAsia" w:hAnsiTheme="minorHAnsi" w:cstheme="minorHAnsi"/>
          <w:color w:val="000000" w:themeColor="text1"/>
          <w:spacing w:val="-10"/>
          <w:kern w:val="28"/>
          <w:lang w:val="en-GB"/>
        </w:rPr>
        <w:t>theatre</w:t>
      </w:r>
      <w:r w:rsidRPr="008F5D12">
        <w:rPr>
          <w:rFonts w:asciiTheme="minorHAnsi" w:eastAsiaTheme="majorEastAsia" w:hAnsiTheme="minorHAnsi" w:cstheme="minorHAnsi"/>
          <w:color w:val="000000" w:themeColor="text1"/>
          <w:spacing w:val="-10"/>
          <w:kern w:val="28"/>
          <w:lang w:val="en-GB"/>
        </w:rPr>
        <w:t xml:space="preserve"> piece called </w:t>
      </w:r>
      <w:r w:rsidRPr="008F5D12">
        <w:rPr>
          <w:rFonts w:asciiTheme="minorHAnsi" w:eastAsiaTheme="majorEastAsia" w:hAnsiTheme="minorHAnsi" w:cstheme="minorHAnsi"/>
          <w:i/>
          <w:iCs/>
          <w:color w:val="000000" w:themeColor="text1"/>
          <w:spacing w:val="-10"/>
          <w:kern w:val="28"/>
          <w:lang w:val="en-GB"/>
        </w:rPr>
        <w:t>Monday Mourning</w:t>
      </w:r>
      <w:r w:rsidRPr="008F5D12">
        <w:rPr>
          <w:rFonts w:asciiTheme="minorHAnsi" w:eastAsiaTheme="majorEastAsia" w:hAnsiTheme="minorHAnsi" w:cstheme="minorHAnsi"/>
          <w:color w:val="000000" w:themeColor="text1"/>
          <w:spacing w:val="-10"/>
          <w:kern w:val="28"/>
          <w:lang w:val="en-GB"/>
        </w:rPr>
        <w:t xml:space="preserve">. Her work is a comment on mourning and how we express it differently. “... With the death, </w:t>
      </w:r>
      <w:r w:rsidR="00B100D3" w:rsidRPr="008F5D12">
        <w:rPr>
          <w:rFonts w:asciiTheme="minorHAnsi" w:eastAsiaTheme="majorEastAsia" w:hAnsiTheme="minorHAnsi" w:cstheme="minorHAnsi"/>
          <w:color w:val="000000" w:themeColor="text1"/>
          <w:spacing w:val="-10"/>
          <w:kern w:val="28"/>
          <w:lang w:val="en-GB"/>
        </w:rPr>
        <w:t>abandonment,</w:t>
      </w:r>
      <w:r w:rsidRPr="008F5D12">
        <w:rPr>
          <w:rFonts w:asciiTheme="minorHAnsi" w:eastAsiaTheme="majorEastAsia" w:hAnsiTheme="minorHAnsi" w:cstheme="minorHAnsi"/>
          <w:color w:val="000000" w:themeColor="text1"/>
          <w:spacing w:val="-10"/>
          <w:kern w:val="28"/>
          <w:lang w:val="en-GB"/>
        </w:rPr>
        <w:t xml:space="preserve"> or </w:t>
      </w:r>
      <w:r w:rsidR="00BD38DE" w:rsidRPr="008F5D12">
        <w:rPr>
          <w:rFonts w:asciiTheme="minorHAnsi" w:eastAsiaTheme="majorEastAsia" w:hAnsiTheme="minorHAnsi" w:cstheme="minorHAnsi"/>
          <w:color w:val="000000" w:themeColor="text1"/>
          <w:spacing w:val="-10"/>
          <w:kern w:val="28"/>
          <w:lang w:val="en-GB"/>
        </w:rPr>
        <w:t>separation</w:t>
      </w:r>
      <w:r w:rsidRPr="008F5D12">
        <w:rPr>
          <w:rFonts w:asciiTheme="minorHAnsi" w:eastAsiaTheme="majorEastAsia" w:hAnsiTheme="minorHAnsi" w:cstheme="minorHAnsi"/>
          <w:color w:val="000000" w:themeColor="text1"/>
          <w:spacing w:val="-10"/>
          <w:kern w:val="28"/>
          <w:lang w:val="en-GB"/>
        </w:rPr>
        <w:t xml:space="preserve"> of a loved one, reality as we know it changes and that is why we mourn. The time we take to mourn is the transitional period before we get used to our new reality.</w:t>
      </w:r>
      <w:r w:rsidR="00B100D3" w:rsidRPr="008F5D12">
        <w:rPr>
          <w:rFonts w:asciiTheme="minorHAnsi" w:eastAsiaTheme="majorEastAsia" w:hAnsiTheme="minorHAnsi" w:cstheme="minorHAnsi"/>
          <w:color w:val="000000" w:themeColor="text1"/>
          <w:spacing w:val="-10"/>
          <w:kern w:val="28"/>
          <w:lang w:val="en-GB"/>
        </w:rPr>
        <w:t xml:space="preserve">” </w:t>
      </w:r>
      <w:r w:rsidRPr="008F5D12">
        <w:rPr>
          <w:rFonts w:asciiTheme="minorHAnsi" w:eastAsiaTheme="majorEastAsia" w:hAnsiTheme="minorHAnsi" w:cstheme="minorHAnsi"/>
          <w:color w:val="000000" w:themeColor="text1"/>
          <w:spacing w:val="-10"/>
          <w:kern w:val="28"/>
          <w:lang w:val="en-GB"/>
        </w:rPr>
        <w:t xml:space="preserve">She pays tribute to her father through his music, dance and his positive outlook on life. There are five characters in the performance, each one dealing </w:t>
      </w:r>
      <w:r w:rsidR="00BD38DE" w:rsidRPr="008F5D12">
        <w:rPr>
          <w:rFonts w:asciiTheme="minorHAnsi" w:eastAsiaTheme="majorEastAsia" w:hAnsiTheme="minorHAnsi" w:cstheme="minorHAnsi"/>
          <w:color w:val="000000" w:themeColor="text1"/>
          <w:spacing w:val="-10"/>
          <w:kern w:val="28"/>
          <w:lang w:val="en-GB"/>
        </w:rPr>
        <w:t>with</w:t>
      </w:r>
      <w:r w:rsidRPr="008F5D12">
        <w:rPr>
          <w:rFonts w:asciiTheme="minorHAnsi" w:eastAsiaTheme="majorEastAsia" w:hAnsiTheme="minorHAnsi" w:cstheme="minorHAnsi"/>
          <w:color w:val="000000" w:themeColor="text1"/>
          <w:spacing w:val="-10"/>
          <w:kern w:val="28"/>
          <w:lang w:val="en-GB"/>
        </w:rPr>
        <w:t xml:space="preserve"> grief in their own way.</w:t>
      </w:r>
      <w:r w:rsidRPr="008F5D12">
        <w:rPr>
          <w:rStyle w:val="FootnoteReference"/>
          <w:rFonts w:asciiTheme="minorHAnsi" w:eastAsiaTheme="majorEastAsia" w:hAnsiTheme="minorHAnsi" w:cstheme="minorHAnsi"/>
          <w:color w:val="000000" w:themeColor="text1"/>
          <w:spacing w:val="-10"/>
          <w:kern w:val="28"/>
          <w:lang w:val="en-GB"/>
        </w:rPr>
        <w:footnoteReference w:id="15"/>
      </w:r>
      <w:r w:rsidRPr="008F5D12">
        <w:rPr>
          <w:rFonts w:asciiTheme="minorHAnsi" w:eastAsiaTheme="majorEastAsia" w:hAnsiTheme="minorHAnsi" w:cstheme="minorHAnsi"/>
          <w:color w:val="000000" w:themeColor="text1"/>
          <w:spacing w:val="-10"/>
          <w:kern w:val="28"/>
          <w:lang w:val="en-GB"/>
        </w:rPr>
        <w:t xml:space="preserve"> To me our tradition of celebrating </w:t>
      </w:r>
      <w:r w:rsidR="00B2670D" w:rsidRPr="008F5D12">
        <w:rPr>
          <w:rFonts w:asciiTheme="minorHAnsi" w:eastAsiaTheme="majorEastAsia" w:hAnsiTheme="minorHAnsi" w:cstheme="minorHAnsi"/>
          <w:color w:val="000000" w:themeColor="text1"/>
          <w:spacing w:val="-10"/>
          <w:kern w:val="28"/>
          <w:lang w:val="en-GB"/>
        </w:rPr>
        <w:t>my dad’s</w:t>
      </w:r>
      <w:r w:rsidRPr="008F5D12">
        <w:rPr>
          <w:rFonts w:asciiTheme="minorHAnsi" w:eastAsiaTheme="majorEastAsia" w:hAnsiTheme="minorHAnsi" w:cstheme="minorHAnsi"/>
          <w:color w:val="000000" w:themeColor="text1"/>
          <w:spacing w:val="-10"/>
          <w:kern w:val="28"/>
          <w:lang w:val="en-GB"/>
        </w:rPr>
        <w:t xml:space="preserve"> 60th, 70th and </w:t>
      </w:r>
      <w:r w:rsidR="00B2670D" w:rsidRPr="008F5D12">
        <w:rPr>
          <w:rFonts w:asciiTheme="minorHAnsi" w:eastAsiaTheme="majorEastAsia" w:hAnsiTheme="minorHAnsi" w:cstheme="minorHAnsi"/>
          <w:color w:val="000000" w:themeColor="text1"/>
          <w:spacing w:val="-10"/>
          <w:kern w:val="28"/>
          <w:lang w:val="en-GB"/>
        </w:rPr>
        <w:t xml:space="preserve">in the future his </w:t>
      </w:r>
      <w:r w:rsidRPr="008F5D12">
        <w:rPr>
          <w:rFonts w:asciiTheme="minorHAnsi" w:eastAsiaTheme="majorEastAsia" w:hAnsiTheme="minorHAnsi" w:cstheme="minorHAnsi"/>
          <w:color w:val="000000" w:themeColor="text1"/>
          <w:spacing w:val="-10"/>
          <w:kern w:val="28"/>
          <w:lang w:val="en-GB"/>
        </w:rPr>
        <w:t>80th birthday is in a way a communal life celebration performance, where those who knew him kept their version of him alive through words and presence.</w:t>
      </w:r>
      <w:ins w:id="8" w:author="Fusun Turetken" w:date="2023-02-21T16:17:00Z">
        <w:r w:rsidRPr="008F5D12">
          <w:rPr>
            <w:rFonts w:asciiTheme="minorHAnsi" w:hAnsiTheme="minorHAnsi" w:cstheme="minorHAnsi"/>
          </w:rPr>
          <w:br/>
        </w:r>
      </w:ins>
    </w:p>
    <w:p w14:paraId="383CE2FD" w14:textId="3B1180D6" w:rsidR="007C43CF" w:rsidRPr="008F5D12" w:rsidRDefault="009B40A7" w:rsidP="2E6F7E69">
      <w:pPr>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color w:val="000000" w:themeColor="text1"/>
          <w:spacing w:val="-10"/>
          <w:kern w:val="28"/>
          <w:lang w:val="en-GB"/>
        </w:rPr>
        <w:tab/>
      </w:r>
      <w:r w:rsidR="00C61F00" w:rsidRPr="008F5D12">
        <w:rPr>
          <w:rFonts w:asciiTheme="minorHAnsi" w:eastAsiaTheme="majorEastAsia" w:hAnsiTheme="minorHAnsi" w:cstheme="minorHAnsi"/>
          <w:color w:val="000000" w:themeColor="text1"/>
          <w:spacing w:val="-10"/>
          <w:kern w:val="28"/>
          <w:lang w:val="en-GB"/>
        </w:rPr>
        <w:t>Furthermore</w:t>
      </w:r>
      <w:r w:rsidRPr="008F5D12">
        <w:rPr>
          <w:rFonts w:asciiTheme="minorHAnsi" w:eastAsiaTheme="majorEastAsia" w:hAnsiTheme="minorHAnsi" w:cstheme="minorHAnsi"/>
          <w:color w:val="000000" w:themeColor="text1"/>
          <w:spacing w:val="-10"/>
          <w:kern w:val="28"/>
          <w:lang w:val="en-GB"/>
        </w:rPr>
        <w:t xml:space="preserve">, photographs serve as powerful tools for mourning, I could even say one of the most powerful. They offer glimpses into memories and moments that can otherwise be difficult to </w:t>
      </w:r>
      <w:r w:rsidRPr="008F5D12">
        <w:rPr>
          <w:rFonts w:asciiTheme="minorHAnsi" w:eastAsiaTheme="majorEastAsia" w:hAnsiTheme="minorHAnsi" w:cstheme="minorHAnsi"/>
          <w:color w:val="000000" w:themeColor="text1"/>
          <w:spacing w:val="-10"/>
          <w:kern w:val="28"/>
          <w:lang w:val="en-GB"/>
        </w:rPr>
        <w:lastRenderedPageBreak/>
        <w:t xml:space="preserve">hold onto. Not only do they capture specific moments in time, but they allow for a deeper understanding and connection between the objects and individuals. Particularly when you have someone there to give you context and information about the photograph. In her book </w:t>
      </w:r>
      <w:r w:rsidRPr="008F5D12">
        <w:rPr>
          <w:rFonts w:asciiTheme="minorHAnsi" w:eastAsiaTheme="majorEastAsia" w:hAnsiTheme="minorHAnsi" w:cstheme="minorHAnsi"/>
          <w:i/>
          <w:iCs/>
          <w:color w:val="000000" w:themeColor="text1"/>
          <w:spacing w:val="-10"/>
          <w:kern w:val="28"/>
          <w:lang w:val="en-GB"/>
        </w:rPr>
        <w:t>On Photography</w:t>
      </w:r>
      <w:r w:rsidRPr="008F5D12">
        <w:rPr>
          <w:rStyle w:val="FootnoteReference"/>
          <w:rFonts w:asciiTheme="minorHAnsi" w:eastAsiaTheme="majorEastAsia" w:hAnsiTheme="minorHAnsi" w:cstheme="minorHAnsi"/>
          <w:color w:val="000000" w:themeColor="text1"/>
          <w:spacing w:val="-10"/>
          <w:kern w:val="28"/>
          <w:lang w:val="en-GB"/>
        </w:rPr>
        <w:footnoteReference w:id="16"/>
      </w:r>
      <w:r w:rsidRPr="008F5D12">
        <w:rPr>
          <w:rFonts w:asciiTheme="minorHAnsi" w:eastAsiaTheme="majorEastAsia" w:hAnsiTheme="minorHAnsi" w:cstheme="minorHAnsi"/>
          <w:color w:val="000000" w:themeColor="text1"/>
          <w:spacing w:val="-10"/>
          <w:kern w:val="28"/>
          <w:lang w:val="en-GB"/>
        </w:rPr>
        <w:t>, specifically in the chapter called “In Plato</w:t>
      </w:r>
      <w:r w:rsidR="005D328F"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 xml:space="preserve">s Cave”, Susan Sontag examines the role of photography in shaping our understanding of the world by arguing that they provide a limited and often distorted view of reality. In the case of a son trying to piece together a story of </w:t>
      </w:r>
      <w:r w:rsidR="00310D99" w:rsidRPr="008F5D12">
        <w:rPr>
          <w:rFonts w:asciiTheme="minorHAnsi" w:eastAsiaTheme="majorEastAsia" w:hAnsiTheme="minorHAnsi" w:cstheme="minorHAnsi"/>
          <w:color w:val="000000" w:themeColor="text1"/>
          <w:spacing w:val="-10"/>
          <w:kern w:val="28"/>
          <w:lang w:val="en-GB"/>
        </w:rPr>
        <w:t>his</w:t>
      </w:r>
      <w:r w:rsidRPr="008F5D12">
        <w:rPr>
          <w:rFonts w:asciiTheme="minorHAnsi" w:eastAsiaTheme="majorEastAsia" w:hAnsiTheme="minorHAnsi" w:cstheme="minorHAnsi"/>
          <w:color w:val="000000" w:themeColor="text1"/>
          <w:spacing w:val="-10"/>
          <w:kern w:val="28"/>
          <w:lang w:val="en-GB"/>
        </w:rPr>
        <w:t xml:space="preserve"> late father, photographs can be a sharp tool to shape and weave together moments of a time long passed. My grandmother, like many other people, has numerous photo albums filled with pictures of her family, friends and loves ones, passed and</w:t>
      </w:r>
      <w:r w:rsidR="004A4E88" w:rsidRPr="008F5D12">
        <w:rPr>
          <w:rFonts w:asciiTheme="minorHAnsi" w:eastAsiaTheme="majorEastAsia" w:hAnsiTheme="minorHAnsi" w:cstheme="minorHAnsi"/>
          <w:color w:val="000000" w:themeColor="text1"/>
          <w:spacing w:val="-10"/>
          <w:kern w:val="28"/>
          <w:lang w:val="en-GB"/>
        </w:rPr>
        <w:t xml:space="preserve"> </w:t>
      </w:r>
      <w:r w:rsidRPr="008F5D12">
        <w:rPr>
          <w:rFonts w:asciiTheme="minorHAnsi" w:eastAsiaTheme="majorEastAsia" w:hAnsiTheme="minorHAnsi" w:cstheme="minorHAnsi"/>
          <w:color w:val="000000" w:themeColor="text1"/>
          <w:spacing w:val="-10"/>
          <w:kern w:val="28"/>
          <w:lang w:val="en-GB"/>
        </w:rPr>
        <w:t>living. While I didn</w:t>
      </w:r>
      <w:r w:rsidR="00795C1D" w:rsidRPr="008F5D12">
        <w:rPr>
          <w:rFonts w:asciiTheme="minorHAnsi" w:eastAsiaTheme="majorEastAsia" w:hAnsiTheme="minorHAnsi" w:cstheme="minorHAnsi"/>
          <w:color w:val="000000" w:themeColor="text1"/>
          <w:spacing w:val="-10"/>
          <w:kern w:val="28"/>
          <w:lang w:val="en-GB"/>
        </w:rPr>
        <w:t>’</w:t>
      </w:r>
      <w:r w:rsidRPr="008F5D12">
        <w:rPr>
          <w:rFonts w:asciiTheme="minorHAnsi" w:eastAsiaTheme="majorEastAsia" w:hAnsiTheme="minorHAnsi" w:cstheme="minorHAnsi"/>
          <w:color w:val="000000" w:themeColor="text1"/>
          <w:spacing w:val="-10"/>
          <w:kern w:val="28"/>
          <w:lang w:val="en-GB"/>
        </w:rPr>
        <w:t xml:space="preserve">t pay them much attention as a kid, I now find them to be a valuable source of nostalgia and emotional connection. A big inspiration for me choosing this topic for my thesis was the book </w:t>
      </w:r>
      <w:r w:rsidRPr="008F5D12">
        <w:rPr>
          <w:rFonts w:asciiTheme="minorHAnsi" w:eastAsiaTheme="majorEastAsia" w:hAnsiTheme="minorHAnsi" w:cstheme="minorHAnsi"/>
          <w:i/>
          <w:iCs/>
          <w:spacing w:val="-10"/>
          <w:kern w:val="28"/>
          <w:lang w:val="en-GB"/>
        </w:rPr>
        <w:t>Regarding you &amp; me: Six attempts at getting closer to my father</w:t>
      </w:r>
      <w:r w:rsidRPr="008F5D12">
        <w:rPr>
          <w:rStyle w:val="FootnoteReference"/>
          <w:rFonts w:asciiTheme="minorHAnsi" w:eastAsiaTheme="majorEastAsia" w:hAnsiTheme="minorHAnsi" w:cstheme="minorHAnsi"/>
          <w:spacing w:val="-10"/>
          <w:kern w:val="28"/>
          <w:lang w:val="en-GB"/>
        </w:rPr>
        <w:footnoteReference w:id="17"/>
      </w:r>
      <w:r w:rsidRPr="008F5D12">
        <w:rPr>
          <w:rFonts w:asciiTheme="minorHAnsi" w:eastAsiaTheme="majorEastAsia" w:hAnsiTheme="minorHAnsi" w:cstheme="minorHAnsi"/>
          <w:i/>
          <w:iCs/>
          <w:spacing w:val="-10"/>
          <w:kern w:val="28"/>
          <w:lang w:val="en-GB"/>
        </w:rPr>
        <w:t xml:space="preserve">, </w:t>
      </w:r>
      <w:r w:rsidRPr="008F5D12">
        <w:rPr>
          <w:rFonts w:asciiTheme="minorHAnsi" w:eastAsiaTheme="majorEastAsia" w:hAnsiTheme="minorHAnsi" w:cstheme="minorHAnsi"/>
          <w:spacing w:val="-10"/>
          <w:kern w:val="28"/>
          <w:lang w:val="en-GB"/>
        </w:rPr>
        <w:t xml:space="preserve">by Marijn </w:t>
      </w:r>
      <w:proofErr w:type="spellStart"/>
      <w:r w:rsidRPr="008F5D12">
        <w:rPr>
          <w:rFonts w:asciiTheme="minorHAnsi" w:eastAsiaTheme="majorEastAsia" w:hAnsiTheme="minorHAnsi" w:cstheme="minorHAnsi"/>
          <w:spacing w:val="-10"/>
          <w:kern w:val="28"/>
          <w:lang w:val="en-GB"/>
        </w:rPr>
        <w:t>Kuijper</w:t>
      </w:r>
      <w:proofErr w:type="spellEnd"/>
      <w:r w:rsidRPr="008F5D12">
        <w:rPr>
          <w:rFonts w:asciiTheme="minorHAnsi" w:eastAsiaTheme="majorEastAsia" w:hAnsiTheme="minorHAnsi" w:cstheme="minorHAnsi"/>
          <w:spacing w:val="-10"/>
          <w:kern w:val="28"/>
          <w:lang w:val="en-GB"/>
        </w:rPr>
        <w:t xml:space="preserve">. Marijn uses photographs from his childhood of him and his father, he takes photos of objects that his father has touched and used and makes comparisons of their smile, eyes, etc. His father passed away when he was three years </w:t>
      </w:r>
      <w:r w:rsidR="001C5D4F" w:rsidRPr="008F5D12">
        <w:rPr>
          <w:rFonts w:asciiTheme="minorHAnsi" w:eastAsiaTheme="majorEastAsia" w:hAnsiTheme="minorHAnsi" w:cstheme="minorHAnsi"/>
          <w:spacing w:val="-10"/>
          <w:kern w:val="28"/>
          <w:lang w:val="en-GB"/>
        </w:rPr>
        <w:t>old,</w:t>
      </w:r>
      <w:r w:rsidRPr="008F5D12">
        <w:rPr>
          <w:rFonts w:asciiTheme="minorHAnsi" w:eastAsiaTheme="majorEastAsia" w:hAnsiTheme="minorHAnsi" w:cstheme="minorHAnsi"/>
          <w:spacing w:val="-10"/>
          <w:kern w:val="28"/>
          <w:lang w:val="en-GB"/>
        </w:rPr>
        <w:t xml:space="preserve"> and Marijn mourns the fact that he could never tell his father he was a trans man. He makes this wonderful book, of their story together as a way of bonding with his late father. This project resonated with me, because I have always wanted to do something similar, and to take the step</w:t>
      </w:r>
      <w:r w:rsidR="00EE3517" w:rsidRPr="008F5D12">
        <w:rPr>
          <w:rFonts w:asciiTheme="minorHAnsi" w:eastAsiaTheme="majorEastAsia" w:hAnsiTheme="minorHAnsi" w:cstheme="minorHAnsi"/>
          <w:spacing w:val="-10"/>
          <w:kern w:val="28"/>
          <w:lang w:val="en-GB"/>
        </w:rPr>
        <w:t>s</w:t>
      </w:r>
      <w:r w:rsidRPr="008F5D12">
        <w:rPr>
          <w:rFonts w:asciiTheme="minorHAnsi" w:eastAsiaTheme="majorEastAsia" w:hAnsiTheme="minorHAnsi" w:cstheme="minorHAnsi"/>
          <w:spacing w:val="-10"/>
          <w:kern w:val="28"/>
          <w:lang w:val="en-GB"/>
        </w:rPr>
        <w:t xml:space="preserve"> towards such a </w:t>
      </w:r>
      <w:r w:rsidR="00355991" w:rsidRPr="008F5D12">
        <w:rPr>
          <w:rFonts w:asciiTheme="minorHAnsi" w:eastAsiaTheme="majorEastAsia" w:hAnsiTheme="minorHAnsi" w:cstheme="minorHAnsi"/>
          <w:spacing w:val="-10"/>
          <w:kern w:val="28"/>
          <w:lang w:val="en-GB"/>
        </w:rPr>
        <w:t>personal</w:t>
      </w:r>
      <w:r w:rsidRPr="008F5D12">
        <w:rPr>
          <w:rFonts w:asciiTheme="minorHAnsi" w:eastAsiaTheme="majorEastAsia" w:hAnsiTheme="minorHAnsi" w:cstheme="minorHAnsi"/>
          <w:spacing w:val="-10"/>
          <w:kern w:val="28"/>
          <w:lang w:val="en-GB"/>
        </w:rPr>
        <w:t xml:space="preserve"> subject</w:t>
      </w:r>
      <w:r w:rsidR="000C4944" w:rsidRPr="008F5D12">
        <w:rPr>
          <w:rFonts w:asciiTheme="minorHAnsi" w:eastAsiaTheme="majorEastAsia" w:hAnsiTheme="minorHAnsi" w:cstheme="minorHAnsi"/>
          <w:spacing w:val="-10"/>
          <w:kern w:val="28"/>
          <w:lang w:val="en-GB"/>
        </w:rPr>
        <w:t>,</w:t>
      </w:r>
      <w:r w:rsidRPr="008F5D12">
        <w:rPr>
          <w:rFonts w:asciiTheme="minorHAnsi" w:eastAsiaTheme="majorEastAsia" w:hAnsiTheme="minorHAnsi" w:cstheme="minorHAnsi"/>
          <w:spacing w:val="-10"/>
          <w:kern w:val="28"/>
          <w:lang w:val="en-GB"/>
        </w:rPr>
        <w:t xml:space="preserve"> has really helped me </w:t>
      </w:r>
      <w:r w:rsidR="001C5D4F" w:rsidRPr="008F5D12">
        <w:rPr>
          <w:rFonts w:asciiTheme="minorHAnsi" w:eastAsiaTheme="majorEastAsia" w:hAnsiTheme="minorHAnsi" w:cstheme="minorHAnsi"/>
          <w:spacing w:val="-10"/>
          <w:kern w:val="28"/>
          <w:lang w:val="en-GB"/>
        </w:rPr>
        <w:t>understand</w:t>
      </w:r>
      <w:r w:rsidR="00EC15B3" w:rsidRPr="008F5D12">
        <w:rPr>
          <w:rFonts w:asciiTheme="minorHAnsi" w:eastAsiaTheme="majorEastAsia" w:hAnsiTheme="minorHAnsi" w:cstheme="minorHAnsi"/>
          <w:spacing w:val="-10"/>
          <w:kern w:val="28"/>
          <w:lang w:val="en-GB"/>
        </w:rPr>
        <w:t xml:space="preserve">, </w:t>
      </w:r>
      <w:r w:rsidRPr="008F5D12">
        <w:rPr>
          <w:rFonts w:asciiTheme="minorHAnsi" w:eastAsiaTheme="majorEastAsia" w:hAnsiTheme="minorHAnsi" w:cstheme="minorHAnsi"/>
          <w:spacing w:val="-10"/>
          <w:kern w:val="28"/>
          <w:lang w:val="en-GB"/>
        </w:rPr>
        <w:t xml:space="preserve">be at peace </w:t>
      </w:r>
      <w:r w:rsidR="00A13DCF" w:rsidRPr="008F5D12">
        <w:rPr>
          <w:rFonts w:asciiTheme="minorHAnsi" w:eastAsiaTheme="majorEastAsia" w:hAnsiTheme="minorHAnsi" w:cstheme="minorHAnsi"/>
          <w:spacing w:val="-10"/>
          <w:kern w:val="28"/>
          <w:lang w:val="en-GB"/>
        </w:rPr>
        <w:t xml:space="preserve">with </w:t>
      </w:r>
      <w:r w:rsidR="00D24586" w:rsidRPr="008F5D12">
        <w:rPr>
          <w:rFonts w:asciiTheme="minorHAnsi" w:eastAsiaTheme="majorEastAsia" w:hAnsiTheme="minorHAnsi" w:cstheme="minorHAnsi"/>
          <w:spacing w:val="-10"/>
          <w:kern w:val="28"/>
          <w:lang w:val="en-GB"/>
        </w:rPr>
        <w:t>‘</w:t>
      </w:r>
      <w:r w:rsidR="00A13DCF" w:rsidRPr="008F5D12">
        <w:rPr>
          <w:rFonts w:asciiTheme="minorHAnsi" w:eastAsiaTheme="majorEastAsia" w:hAnsiTheme="minorHAnsi" w:cstheme="minorHAnsi"/>
          <w:spacing w:val="-10"/>
          <w:kern w:val="28"/>
          <w:lang w:val="en-GB"/>
        </w:rPr>
        <w:t>the void</w:t>
      </w:r>
      <w:r w:rsidR="00D24586" w:rsidRPr="008F5D12">
        <w:rPr>
          <w:rFonts w:asciiTheme="minorHAnsi" w:eastAsiaTheme="majorEastAsia" w:hAnsiTheme="minorHAnsi" w:cstheme="minorHAnsi"/>
          <w:spacing w:val="-10"/>
          <w:kern w:val="28"/>
          <w:lang w:val="en-GB"/>
        </w:rPr>
        <w:t>’</w:t>
      </w:r>
      <w:r w:rsidR="005B3D29" w:rsidRPr="008F5D12">
        <w:rPr>
          <w:rFonts w:asciiTheme="minorHAnsi" w:eastAsiaTheme="majorEastAsia" w:hAnsiTheme="minorHAnsi" w:cstheme="minorHAnsi"/>
          <w:spacing w:val="-10"/>
          <w:kern w:val="28"/>
          <w:lang w:val="en-GB"/>
        </w:rPr>
        <w:t>,</w:t>
      </w:r>
      <w:r w:rsidR="00EC15B3" w:rsidRPr="008F5D12">
        <w:rPr>
          <w:rFonts w:asciiTheme="minorHAnsi" w:eastAsiaTheme="majorEastAsia" w:hAnsiTheme="minorHAnsi" w:cstheme="minorHAnsi"/>
          <w:spacing w:val="-10"/>
          <w:kern w:val="28"/>
          <w:lang w:val="en-GB"/>
        </w:rPr>
        <w:t xml:space="preserve"> and to get</w:t>
      </w:r>
      <w:r w:rsidR="00A13DCF" w:rsidRPr="008F5D12">
        <w:rPr>
          <w:rFonts w:asciiTheme="minorHAnsi" w:eastAsiaTheme="majorEastAsia" w:hAnsiTheme="minorHAnsi" w:cstheme="minorHAnsi"/>
          <w:spacing w:val="-10"/>
          <w:kern w:val="28"/>
          <w:lang w:val="en-GB"/>
        </w:rPr>
        <w:t xml:space="preserve"> closer to </w:t>
      </w:r>
      <w:r w:rsidRPr="008F5D12">
        <w:rPr>
          <w:rFonts w:asciiTheme="minorHAnsi" w:eastAsiaTheme="majorEastAsia" w:hAnsiTheme="minorHAnsi" w:cstheme="minorHAnsi"/>
          <w:spacing w:val="-10"/>
          <w:kern w:val="28"/>
          <w:lang w:val="en-GB"/>
        </w:rPr>
        <w:t>my dear old dad.</w:t>
      </w:r>
    </w:p>
    <w:p w14:paraId="688290A0"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5F1D9314" w14:textId="77777777" w:rsidR="00B100D3" w:rsidRPr="008F5D12" w:rsidRDefault="00E139FB" w:rsidP="00B100D3">
      <w:pPr>
        <w:keepNext/>
        <w:rPr>
          <w:rFonts w:asciiTheme="minorHAnsi" w:hAnsiTheme="minorHAnsi" w:cstheme="minorHAnsi"/>
        </w:rPr>
      </w:pPr>
      <w:r w:rsidRPr="008F5D12">
        <w:rPr>
          <w:rFonts w:asciiTheme="minorHAnsi" w:eastAsiaTheme="majorEastAsia" w:hAnsiTheme="minorHAnsi" w:cstheme="minorHAnsi"/>
          <w:b/>
          <w:bCs/>
          <w:noProof/>
          <w:spacing w:val="-10"/>
          <w:kern w:val="28"/>
          <w:sz w:val="28"/>
          <w:szCs w:val="28"/>
          <w:lang w:val="en-GB"/>
        </w:rPr>
        <w:drawing>
          <wp:inline distT="0" distB="0" distL="0" distR="0" wp14:anchorId="778DF909" wp14:editId="45088D60">
            <wp:extent cx="5731510" cy="3755390"/>
            <wp:effectExtent l="0" t="0" r="0" b="3810"/>
            <wp:docPr id="12" name="Picture 12" descr="A person fishing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fishing on a beac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55C53DB7" w14:textId="3F31FAA8" w:rsidR="00E139FB" w:rsidRPr="008F5D12" w:rsidRDefault="004F5D71" w:rsidP="00B100D3">
      <w:pPr>
        <w:pStyle w:val="Caption"/>
        <w:rPr>
          <w:rFonts w:asciiTheme="minorHAnsi" w:eastAsiaTheme="majorEastAsia" w:hAnsiTheme="minorHAnsi" w:cstheme="minorHAnsi"/>
          <w:b/>
          <w:bCs/>
          <w:i w:val="0"/>
          <w:iCs w:val="0"/>
          <w:color w:val="000000" w:themeColor="text1"/>
          <w:spacing w:val="-10"/>
          <w:kern w:val="28"/>
          <w:sz w:val="20"/>
          <w:szCs w:val="20"/>
          <w:lang w:val="en-GB"/>
        </w:rPr>
      </w:pPr>
      <w:r w:rsidRPr="008F5D12">
        <w:rPr>
          <w:rFonts w:asciiTheme="minorHAnsi" w:hAnsiTheme="minorHAnsi" w:cstheme="minorHAnsi"/>
          <w:i w:val="0"/>
          <w:iCs w:val="0"/>
          <w:color w:val="000000" w:themeColor="text1"/>
          <w:sz w:val="20"/>
          <w:szCs w:val="20"/>
        </w:rPr>
        <w:t xml:space="preserve">Image </w:t>
      </w:r>
      <w:r w:rsidR="00B100D3" w:rsidRPr="008F5D12">
        <w:rPr>
          <w:rFonts w:asciiTheme="minorHAnsi" w:hAnsiTheme="minorHAnsi" w:cstheme="minorHAnsi"/>
          <w:i w:val="0"/>
          <w:iCs w:val="0"/>
          <w:color w:val="000000" w:themeColor="text1"/>
          <w:sz w:val="20"/>
          <w:szCs w:val="20"/>
        </w:rPr>
        <w:fldChar w:fldCharType="begin"/>
      </w:r>
      <w:r w:rsidR="00B100D3" w:rsidRPr="008F5D12">
        <w:rPr>
          <w:rFonts w:asciiTheme="minorHAnsi" w:hAnsiTheme="minorHAnsi" w:cstheme="minorHAnsi"/>
          <w:i w:val="0"/>
          <w:iCs w:val="0"/>
          <w:color w:val="000000" w:themeColor="text1"/>
          <w:sz w:val="20"/>
          <w:szCs w:val="20"/>
        </w:rPr>
        <w:instrText xml:space="preserve"> SEQ Figure \* ARABIC </w:instrText>
      </w:r>
      <w:r w:rsidR="00B100D3" w:rsidRPr="008F5D12">
        <w:rPr>
          <w:rFonts w:asciiTheme="minorHAnsi" w:hAnsiTheme="minorHAnsi" w:cstheme="minorHAnsi"/>
          <w:i w:val="0"/>
          <w:iCs w:val="0"/>
          <w:color w:val="000000" w:themeColor="text1"/>
          <w:sz w:val="20"/>
          <w:szCs w:val="20"/>
        </w:rPr>
        <w:fldChar w:fldCharType="separate"/>
      </w:r>
      <w:r w:rsidRPr="008F5D12">
        <w:rPr>
          <w:rFonts w:asciiTheme="minorHAnsi" w:hAnsiTheme="minorHAnsi" w:cstheme="minorHAnsi"/>
          <w:i w:val="0"/>
          <w:iCs w:val="0"/>
          <w:noProof/>
          <w:color w:val="000000" w:themeColor="text1"/>
          <w:sz w:val="20"/>
          <w:szCs w:val="20"/>
        </w:rPr>
        <w:t>14</w:t>
      </w:r>
      <w:r w:rsidR="00B100D3" w:rsidRPr="008F5D12">
        <w:rPr>
          <w:rFonts w:asciiTheme="minorHAnsi" w:hAnsiTheme="minorHAnsi" w:cstheme="minorHAnsi"/>
          <w:i w:val="0"/>
          <w:iCs w:val="0"/>
          <w:color w:val="000000" w:themeColor="text1"/>
          <w:sz w:val="20"/>
          <w:szCs w:val="20"/>
        </w:rPr>
        <w:fldChar w:fldCharType="end"/>
      </w:r>
      <w:r w:rsidR="00B100D3" w:rsidRPr="008F5D12">
        <w:rPr>
          <w:rFonts w:asciiTheme="minorHAnsi" w:hAnsiTheme="minorHAnsi" w:cstheme="minorHAnsi"/>
          <w:i w:val="0"/>
          <w:iCs w:val="0"/>
          <w:color w:val="000000" w:themeColor="text1"/>
          <w:sz w:val="20"/>
          <w:szCs w:val="20"/>
        </w:rPr>
        <w:t xml:space="preserve">: </w:t>
      </w:r>
      <w:proofErr w:type="spellStart"/>
      <w:r w:rsidR="00B100D3" w:rsidRPr="008F5D12">
        <w:rPr>
          <w:rFonts w:asciiTheme="minorHAnsi" w:hAnsiTheme="minorHAnsi" w:cstheme="minorHAnsi"/>
          <w:i w:val="0"/>
          <w:iCs w:val="0"/>
          <w:color w:val="000000" w:themeColor="text1"/>
          <w:sz w:val="20"/>
          <w:szCs w:val="20"/>
        </w:rPr>
        <w:t>Guðmundur</w:t>
      </w:r>
      <w:proofErr w:type="spellEnd"/>
      <w:r w:rsidR="00B100D3" w:rsidRPr="008F5D12">
        <w:rPr>
          <w:rFonts w:asciiTheme="minorHAnsi" w:hAnsiTheme="minorHAnsi" w:cstheme="minorHAnsi"/>
          <w:i w:val="0"/>
          <w:iCs w:val="0"/>
          <w:color w:val="000000" w:themeColor="text1"/>
          <w:sz w:val="20"/>
          <w:szCs w:val="20"/>
        </w:rPr>
        <w:t xml:space="preserve"> </w:t>
      </w:r>
      <w:proofErr w:type="spellStart"/>
      <w:r w:rsidR="00B100D3" w:rsidRPr="008F5D12">
        <w:rPr>
          <w:rFonts w:asciiTheme="minorHAnsi" w:hAnsiTheme="minorHAnsi" w:cstheme="minorHAnsi"/>
          <w:i w:val="0"/>
          <w:iCs w:val="0"/>
          <w:color w:val="000000" w:themeColor="text1"/>
          <w:sz w:val="20"/>
          <w:szCs w:val="20"/>
        </w:rPr>
        <w:t>Thoroddsen</w:t>
      </w:r>
      <w:proofErr w:type="spellEnd"/>
      <w:r w:rsidR="00B100D3" w:rsidRPr="008F5D12">
        <w:rPr>
          <w:rFonts w:asciiTheme="minorHAnsi" w:hAnsiTheme="minorHAnsi" w:cstheme="minorHAnsi"/>
          <w:i w:val="0"/>
          <w:iCs w:val="0"/>
          <w:color w:val="000000" w:themeColor="text1"/>
          <w:sz w:val="20"/>
          <w:szCs w:val="20"/>
        </w:rPr>
        <w:t xml:space="preserve"> enjoying an evening on the North Atlantic Sea</w:t>
      </w:r>
    </w:p>
    <w:p w14:paraId="7F42DFB4"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0FB2685A"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76B836FE"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0FE5C302"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74E5E62C" w14:textId="77777777" w:rsidR="00E139FB" w:rsidRPr="008F5D12" w:rsidRDefault="00E139FB" w:rsidP="001651F0">
      <w:pPr>
        <w:rPr>
          <w:rFonts w:asciiTheme="minorHAnsi" w:eastAsiaTheme="majorEastAsia" w:hAnsiTheme="minorHAnsi" w:cstheme="minorHAnsi"/>
          <w:b/>
          <w:bCs/>
          <w:spacing w:val="-10"/>
          <w:kern w:val="28"/>
          <w:sz w:val="28"/>
          <w:szCs w:val="28"/>
          <w:lang w:val="en-GB"/>
        </w:rPr>
      </w:pPr>
    </w:p>
    <w:p w14:paraId="4DF6651D" w14:textId="79F1AC60" w:rsidR="000B71BD" w:rsidRPr="008F5D12" w:rsidRDefault="007C43CF" w:rsidP="001651F0">
      <w:pPr>
        <w:rPr>
          <w:rFonts w:asciiTheme="minorHAnsi" w:eastAsiaTheme="majorEastAsia" w:hAnsiTheme="minorHAnsi" w:cstheme="minorHAnsi"/>
          <w:b/>
          <w:bCs/>
          <w:spacing w:val="-10"/>
          <w:kern w:val="28"/>
          <w:sz w:val="28"/>
          <w:szCs w:val="28"/>
          <w:lang w:val="en-GB"/>
        </w:rPr>
      </w:pPr>
      <w:r w:rsidRPr="008F5D12">
        <w:rPr>
          <w:rFonts w:asciiTheme="minorHAnsi" w:eastAsiaTheme="majorEastAsia" w:hAnsiTheme="minorHAnsi" w:cstheme="minorHAnsi"/>
          <w:b/>
          <w:bCs/>
          <w:spacing w:val="-10"/>
          <w:kern w:val="28"/>
          <w:sz w:val="28"/>
          <w:szCs w:val="28"/>
          <w:lang w:val="en-GB"/>
        </w:rPr>
        <w:lastRenderedPageBreak/>
        <w:t>6. The Armchair Sailor &amp; the Conclusion</w:t>
      </w:r>
    </w:p>
    <w:p w14:paraId="7BF0A076" w14:textId="74E6E0B1" w:rsidR="000E4048" w:rsidRPr="008F5D12" w:rsidRDefault="000E17EF" w:rsidP="00D14359">
      <w:pPr>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 xml:space="preserve">Mourning </w:t>
      </w:r>
      <w:r w:rsidR="004F2D35" w:rsidRPr="008F5D12">
        <w:rPr>
          <w:rFonts w:asciiTheme="minorHAnsi" w:eastAsiaTheme="majorEastAsia" w:hAnsiTheme="minorHAnsi" w:cstheme="minorHAnsi"/>
          <w:color w:val="000000" w:themeColor="text1"/>
          <w:spacing w:val="-10"/>
          <w:kern w:val="28"/>
          <w:lang w:val="en-GB"/>
        </w:rPr>
        <w:t xml:space="preserve">someone that you </w:t>
      </w:r>
      <w:r w:rsidR="00E3358A" w:rsidRPr="008F5D12">
        <w:rPr>
          <w:rFonts w:asciiTheme="minorHAnsi" w:eastAsiaTheme="majorEastAsia" w:hAnsiTheme="minorHAnsi" w:cstheme="minorHAnsi"/>
          <w:color w:val="000000" w:themeColor="text1"/>
          <w:spacing w:val="-10"/>
          <w:kern w:val="28"/>
          <w:lang w:val="en-GB"/>
        </w:rPr>
        <w:t xml:space="preserve">didn’t get the chance to know </w:t>
      </w:r>
      <w:r w:rsidR="004A04BC" w:rsidRPr="008F5D12">
        <w:rPr>
          <w:rFonts w:asciiTheme="minorHAnsi" w:eastAsiaTheme="majorEastAsia" w:hAnsiTheme="minorHAnsi" w:cstheme="minorHAnsi"/>
          <w:color w:val="000000" w:themeColor="text1"/>
          <w:spacing w:val="-10"/>
          <w:kern w:val="28"/>
          <w:lang w:val="en-GB"/>
        </w:rPr>
        <w:t xml:space="preserve">is an indescribable </w:t>
      </w:r>
      <w:r w:rsidR="001D02DC" w:rsidRPr="008F5D12">
        <w:rPr>
          <w:rFonts w:asciiTheme="minorHAnsi" w:eastAsiaTheme="majorEastAsia" w:hAnsiTheme="minorHAnsi" w:cstheme="minorHAnsi"/>
          <w:color w:val="000000" w:themeColor="text1"/>
          <w:spacing w:val="-10"/>
          <w:kern w:val="28"/>
          <w:lang w:val="en-GB"/>
        </w:rPr>
        <w:t>feeling</w:t>
      </w:r>
      <w:r w:rsidR="00860F7F" w:rsidRPr="008F5D12">
        <w:rPr>
          <w:rFonts w:asciiTheme="minorHAnsi" w:eastAsiaTheme="majorEastAsia" w:hAnsiTheme="minorHAnsi" w:cstheme="minorHAnsi"/>
          <w:color w:val="000000" w:themeColor="text1"/>
          <w:spacing w:val="-10"/>
          <w:kern w:val="28"/>
          <w:lang w:val="en-GB"/>
        </w:rPr>
        <w:t>, all I have are photographs and stories</w:t>
      </w:r>
      <w:r w:rsidR="001D02DC" w:rsidRPr="008F5D12">
        <w:rPr>
          <w:rFonts w:asciiTheme="minorHAnsi" w:eastAsiaTheme="majorEastAsia" w:hAnsiTheme="minorHAnsi" w:cstheme="minorHAnsi"/>
          <w:color w:val="000000" w:themeColor="text1"/>
          <w:spacing w:val="-10"/>
          <w:kern w:val="28"/>
          <w:lang w:val="en-GB"/>
        </w:rPr>
        <w:t xml:space="preserve">. At the start of this </w:t>
      </w:r>
      <w:r w:rsidR="00D87AEF" w:rsidRPr="008F5D12">
        <w:rPr>
          <w:rFonts w:asciiTheme="minorHAnsi" w:eastAsiaTheme="majorEastAsia" w:hAnsiTheme="minorHAnsi" w:cstheme="minorHAnsi"/>
          <w:color w:val="000000" w:themeColor="text1"/>
          <w:spacing w:val="-10"/>
          <w:kern w:val="28"/>
          <w:lang w:val="en-GB"/>
        </w:rPr>
        <w:t>thesis,</w:t>
      </w:r>
      <w:r w:rsidR="001D02DC" w:rsidRPr="008F5D12">
        <w:rPr>
          <w:rFonts w:asciiTheme="minorHAnsi" w:eastAsiaTheme="majorEastAsia" w:hAnsiTheme="minorHAnsi" w:cstheme="minorHAnsi"/>
          <w:color w:val="000000" w:themeColor="text1"/>
          <w:spacing w:val="-10"/>
          <w:kern w:val="28"/>
          <w:lang w:val="en-GB"/>
        </w:rPr>
        <w:t xml:space="preserve"> I didn’t know what to expect</w:t>
      </w:r>
      <w:r w:rsidR="003B6C29" w:rsidRPr="008F5D12">
        <w:rPr>
          <w:rFonts w:asciiTheme="minorHAnsi" w:eastAsiaTheme="majorEastAsia" w:hAnsiTheme="minorHAnsi" w:cstheme="minorHAnsi"/>
          <w:color w:val="000000" w:themeColor="text1"/>
          <w:spacing w:val="-10"/>
          <w:kern w:val="28"/>
          <w:lang w:val="en-GB"/>
        </w:rPr>
        <w:t xml:space="preserve"> from my research</w:t>
      </w:r>
      <w:r w:rsidR="002C048F" w:rsidRPr="008F5D12">
        <w:rPr>
          <w:rFonts w:asciiTheme="minorHAnsi" w:eastAsiaTheme="majorEastAsia" w:hAnsiTheme="minorHAnsi" w:cstheme="minorHAnsi"/>
          <w:color w:val="000000" w:themeColor="text1"/>
          <w:spacing w:val="-10"/>
          <w:kern w:val="28"/>
          <w:lang w:val="en-GB"/>
        </w:rPr>
        <w:t xml:space="preserve">, but with curiosity at the forefront, reaching out and taking leaps of faith, I have come to know my dad better than I could possibly have imagined. </w:t>
      </w:r>
      <w:r w:rsidR="006150FC" w:rsidRPr="008F5D12">
        <w:rPr>
          <w:rFonts w:asciiTheme="minorHAnsi" w:eastAsiaTheme="majorEastAsia" w:hAnsiTheme="minorHAnsi" w:cstheme="minorHAnsi"/>
          <w:color w:val="000000" w:themeColor="text1"/>
          <w:spacing w:val="-10"/>
          <w:kern w:val="28"/>
          <w:lang w:val="en-GB"/>
        </w:rPr>
        <w:t>When</w:t>
      </w:r>
      <w:r w:rsidR="002503C6" w:rsidRPr="008F5D12">
        <w:rPr>
          <w:rFonts w:asciiTheme="minorHAnsi" w:eastAsiaTheme="majorEastAsia" w:hAnsiTheme="minorHAnsi" w:cstheme="minorHAnsi"/>
          <w:color w:val="000000" w:themeColor="text1"/>
          <w:spacing w:val="-10"/>
          <w:kern w:val="28"/>
          <w:lang w:val="en-GB"/>
        </w:rPr>
        <w:t xml:space="preserve"> reach</w:t>
      </w:r>
      <w:r w:rsidR="006150FC" w:rsidRPr="008F5D12">
        <w:rPr>
          <w:rFonts w:asciiTheme="minorHAnsi" w:eastAsiaTheme="majorEastAsia" w:hAnsiTheme="minorHAnsi" w:cstheme="minorHAnsi"/>
          <w:color w:val="000000" w:themeColor="text1"/>
          <w:spacing w:val="-10"/>
          <w:kern w:val="28"/>
          <w:lang w:val="en-GB"/>
        </w:rPr>
        <w:t>ing</w:t>
      </w:r>
      <w:r w:rsidR="002503C6" w:rsidRPr="008F5D12">
        <w:rPr>
          <w:rFonts w:asciiTheme="minorHAnsi" w:eastAsiaTheme="majorEastAsia" w:hAnsiTheme="minorHAnsi" w:cstheme="minorHAnsi"/>
          <w:color w:val="000000" w:themeColor="text1"/>
          <w:spacing w:val="-10"/>
          <w:kern w:val="28"/>
          <w:lang w:val="en-GB"/>
        </w:rPr>
        <w:t xml:space="preserve"> out</w:t>
      </w:r>
      <w:r w:rsidR="006150FC" w:rsidRPr="008F5D12">
        <w:rPr>
          <w:rFonts w:asciiTheme="minorHAnsi" w:eastAsiaTheme="majorEastAsia" w:hAnsiTheme="minorHAnsi" w:cstheme="minorHAnsi"/>
          <w:color w:val="000000" w:themeColor="text1"/>
          <w:spacing w:val="-10"/>
          <w:kern w:val="28"/>
          <w:lang w:val="en-GB"/>
        </w:rPr>
        <w:t xml:space="preserve">, </w:t>
      </w:r>
      <w:r w:rsidR="002503C6" w:rsidRPr="008F5D12">
        <w:rPr>
          <w:rFonts w:asciiTheme="minorHAnsi" w:eastAsiaTheme="majorEastAsia" w:hAnsiTheme="minorHAnsi" w:cstheme="minorHAnsi"/>
          <w:color w:val="000000" w:themeColor="text1"/>
          <w:spacing w:val="-10"/>
          <w:kern w:val="28"/>
          <w:lang w:val="en-GB"/>
        </w:rPr>
        <w:t xml:space="preserve">to my great surprise I received </w:t>
      </w:r>
      <w:r w:rsidR="000C4F66" w:rsidRPr="008F5D12">
        <w:rPr>
          <w:rFonts w:asciiTheme="minorHAnsi" w:eastAsiaTheme="majorEastAsia" w:hAnsiTheme="minorHAnsi" w:cstheme="minorHAnsi"/>
          <w:color w:val="000000" w:themeColor="text1"/>
          <w:spacing w:val="-10"/>
          <w:kern w:val="28"/>
          <w:lang w:val="en-GB"/>
        </w:rPr>
        <w:t xml:space="preserve">countless </w:t>
      </w:r>
      <w:r w:rsidR="002503C6" w:rsidRPr="008F5D12">
        <w:rPr>
          <w:rFonts w:asciiTheme="minorHAnsi" w:eastAsiaTheme="majorEastAsia" w:hAnsiTheme="minorHAnsi" w:cstheme="minorHAnsi"/>
          <w:color w:val="000000" w:themeColor="text1"/>
          <w:spacing w:val="-10"/>
          <w:kern w:val="28"/>
          <w:lang w:val="en-GB"/>
        </w:rPr>
        <w:t>phone calls</w:t>
      </w:r>
      <w:r w:rsidR="000C4F66" w:rsidRPr="008F5D12">
        <w:rPr>
          <w:rFonts w:asciiTheme="minorHAnsi" w:eastAsiaTheme="majorEastAsia" w:hAnsiTheme="minorHAnsi" w:cstheme="minorHAnsi"/>
          <w:color w:val="000000" w:themeColor="text1"/>
          <w:spacing w:val="-10"/>
          <w:kern w:val="28"/>
          <w:lang w:val="en-GB"/>
        </w:rPr>
        <w:t xml:space="preserve">, </w:t>
      </w:r>
      <w:r w:rsidR="002503C6" w:rsidRPr="008F5D12">
        <w:rPr>
          <w:rFonts w:asciiTheme="minorHAnsi" w:eastAsiaTheme="majorEastAsia" w:hAnsiTheme="minorHAnsi" w:cstheme="minorHAnsi"/>
          <w:color w:val="000000" w:themeColor="text1"/>
          <w:spacing w:val="-10"/>
          <w:kern w:val="28"/>
          <w:lang w:val="en-GB"/>
        </w:rPr>
        <w:t>got sent texts from all kinds of people from the past, each with the</w:t>
      </w:r>
      <w:r w:rsidR="007767D4" w:rsidRPr="008F5D12">
        <w:rPr>
          <w:rFonts w:asciiTheme="minorHAnsi" w:eastAsiaTheme="majorEastAsia" w:hAnsiTheme="minorHAnsi" w:cstheme="minorHAnsi"/>
          <w:color w:val="000000" w:themeColor="text1"/>
          <w:spacing w:val="-10"/>
          <w:kern w:val="28"/>
          <w:lang w:val="en-GB"/>
        </w:rPr>
        <w:t>ir own</w:t>
      </w:r>
      <w:r w:rsidR="002503C6" w:rsidRPr="008F5D12">
        <w:rPr>
          <w:rFonts w:asciiTheme="minorHAnsi" w:eastAsiaTheme="majorEastAsia" w:hAnsiTheme="minorHAnsi" w:cstheme="minorHAnsi"/>
          <w:color w:val="000000" w:themeColor="text1"/>
          <w:spacing w:val="-10"/>
          <w:kern w:val="28"/>
          <w:lang w:val="en-GB"/>
        </w:rPr>
        <w:t xml:space="preserve"> descriptions of my father</w:t>
      </w:r>
      <w:r w:rsidR="007767D4" w:rsidRPr="008F5D12">
        <w:rPr>
          <w:rFonts w:asciiTheme="minorHAnsi" w:eastAsiaTheme="majorEastAsia" w:hAnsiTheme="minorHAnsi" w:cstheme="minorHAnsi"/>
          <w:color w:val="000000" w:themeColor="text1"/>
          <w:spacing w:val="-10"/>
          <w:kern w:val="28"/>
          <w:lang w:val="en-GB"/>
        </w:rPr>
        <w:t xml:space="preserve"> and his presence</w:t>
      </w:r>
      <w:r w:rsidR="000E54C0" w:rsidRPr="008F5D12">
        <w:rPr>
          <w:rFonts w:asciiTheme="minorHAnsi" w:eastAsiaTheme="majorEastAsia" w:hAnsiTheme="minorHAnsi" w:cstheme="minorHAnsi"/>
          <w:color w:val="000000" w:themeColor="text1"/>
          <w:spacing w:val="-10"/>
          <w:kern w:val="28"/>
          <w:lang w:val="en-GB"/>
        </w:rPr>
        <w:t>. It seemed</w:t>
      </w:r>
      <w:r w:rsidR="007767D4" w:rsidRPr="008F5D12">
        <w:rPr>
          <w:rFonts w:asciiTheme="minorHAnsi" w:eastAsiaTheme="majorEastAsia" w:hAnsiTheme="minorHAnsi" w:cstheme="minorHAnsi"/>
          <w:color w:val="000000" w:themeColor="text1"/>
          <w:spacing w:val="-10"/>
          <w:kern w:val="28"/>
          <w:lang w:val="en-GB"/>
        </w:rPr>
        <w:t xml:space="preserve"> that </w:t>
      </w:r>
      <w:r w:rsidR="000E54C0" w:rsidRPr="008F5D12">
        <w:rPr>
          <w:rFonts w:asciiTheme="minorHAnsi" w:eastAsiaTheme="majorEastAsia" w:hAnsiTheme="minorHAnsi" w:cstheme="minorHAnsi"/>
          <w:color w:val="000000" w:themeColor="text1"/>
          <w:spacing w:val="-10"/>
          <w:kern w:val="28"/>
          <w:lang w:val="en-GB"/>
        </w:rPr>
        <w:t>everyone jumped at the chance to talk about him.</w:t>
      </w:r>
    </w:p>
    <w:p w14:paraId="6AE4B7AC" w14:textId="165DC60A" w:rsidR="00C8373B" w:rsidRPr="008F5D12" w:rsidRDefault="000E54C0" w:rsidP="009C74D3">
      <w:pPr>
        <w:ind w:firstLine="720"/>
        <w:rPr>
          <w:rFonts w:asciiTheme="minorHAnsi" w:eastAsiaTheme="majorEastAsia" w:hAnsiTheme="minorHAnsi" w:cstheme="minorHAnsi"/>
          <w:spacing w:val="-10"/>
          <w:kern w:val="28"/>
          <w:lang w:val="en-GB"/>
        </w:rPr>
      </w:pPr>
      <w:r w:rsidRPr="008F5D12">
        <w:rPr>
          <w:rFonts w:asciiTheme="minorHAnsi" w:eastAsiaTheme="majorEastAsia" w:hAnsiTheme="minorHAnsi" w:cstheme="minorHAnsi"/>
          <w:color w:val="000000" w:themeColor="text1"/>
          <w:spacing w:val="-10"/>
          <w:kern w:val="28"/>
          <w:lang w:val="en-GB"/>
        </w:rPr>
        <w:t xml:space="preserve">In the process </w:t>
      </w:r>
      <w:r w:rsidR="000E4048" w:rsidRPr="008F5D12">
        <w:rPr>
          <w:rFonts w:asciiTheme="minorHAnsi" w:eastAsiaTheme="majorEastAsia" w:hAnsiTheme="minorHAnsi" w:cstheme="minorHAnsi"/>
          <w:color w:val="000000" w:themeColor="text1"/>
          <w:spacing w:val="-10"/>
          <w:kern w:val="28"/>
          <w:lang w:val="en-GB"/>
        </w:rPr>
        <w:t>of writing, I have listened, observed, seen and explored the places, stories and photographs of my dad</w:t>
      </w:r>
      <w:r w:rsidR="00570923" w:rsidRPr="008F5D12">
        <w:rPr>
          <w:rFonts w:asciiTheme="minorHAnsi" w:eastAsiaTheme="majorEastAsia" w:hAnsiTheme="minorHAnsi" w:cstheme="minorHAnsi"/>
          <w:color w:val="000000" w:themeColor="text1"/>
          <w:spacing w:val="-10"/>
          <w:kern w:val="28"/>
          <w:lang w:val="en-GB"/>
        </w:rPr>
        <w:t xml:space="preserve">, his friends </w:t>
      </w:r>
      <w:r w:rsidR="000E4048" w:rsidRPr="008F5D12">
        <w:rPr>
          <w:rFonts w:asciiTheme="minorHAnsi" w:eastAsiaTheme="majorEastAsia" w:hAnsiTheme="minorHAnsi" w:cstheme="minorHAnsi"/>
          <w:color w:val="000000" w:themeColor="text1"/>
          <w:spacing w:val="-10"/>
          <w:kern w:val="28"/>
          <w:lang w:val="en-GB"/>
        </w:rPr>
        <w:t xml:space="preserve">and his boat Drífa. </w:t>
      </w:r>
      <w:r w:rsidR="00C8373B" w:rsidRPr="008F5D12">
        <w:rPr>
          <w:rFonts w:asciiTheme="minorHAnsi" w:eastAsiaTheme="majorEastAsia" w:hAnsiTheme="minorHAnsi" w:cstheme="minorHAnsi"/>
          <w:spacing w:val="-10"/>
          <w:kern w:val="28"/>
          <w:lang w:val="en-GB"/>
        </w:rPr>
        <w:t xml:space="preserve">Through </w:t>
      </w:r>
      <w:r w:rsidR="009C74D3" w:rsidRPr="008F5D12">
        <w:rPr>
          <w:rFonts w:asciiTheme="minorHAnsi" w:eastAsiaTheme="majorEastAsia" w:hAnsiTheme="minorHAnsi" w:cstheme="minorHAnsi"/>
          <w:spacing w:val="-10"/>
          <w:kern w:val="28"/>
          <w:lang w:val="en-GB"/>
        </w:rPr>
        <w:t xml:space="preserve">the </w:t>
      </w:r>
      <w:r w:rsidR="00C8373B" w:rsidRPr="008F5D12">
        <w:rPr>
          <w:rFonts w:asciiTheme="minorHAnsi" w:eastAsiaTheme="majorEastAsia" w:hAnsiTheme="minorHAnsi" w:cstheme="minorHAnsi"/>
          <w:spacing w:val="-10"/>
          <w:kern w:val="28"/>
          <w:lang w:val="en-GB"/>
        </w:rPr>
        <w:t>phone calls, emails, photographs, maps, and speculations I have attempted to get closer to the man that was missing my whole life.</w:t>
      </w:r>
      <w:r w:rsidR="009C74D3" w:rsidRPr="008F5D12">
        <w:rPr>
          <w:rFonts w:asciiTheme="minorHAnsi" w:eastAsiaTheme="majorEastAsia" w:hAnsiTheme="minorHAnsi" w:cstheme="minorHAnsi"/>
          <w:spacing w:val="-10"/>
          <w:kern w:val="28"/>
          <w:lang w:val="en-GB"/>
        </w:rPr>
        <w:t xml:space="preserve"> </w:t>
      </w:r>
      <w:r w:rsidR="00C8373B" w:rsidRPr="008F5D12">
        <w:rPr>
          <w:rFonts w:asciiTheme="minorHAnsi" w:eastAsiaTheme="majorEastAsia" w:hAnsiTheme="minorHAnsi" w:cstheme="minorHAnsi"/>
          <w:spacing w:val="-10"/>
          <w:kern w:val="28"/>
          <w:lang w:val="en-GB"/>
        </w:rPr>
        <w:t xml:space="preserve">This attempt has been one of the most rewarding experiences of my life. I would be lying if I told </w:t>
      </w:r>
      <w:proofErr w:type="gramStart"/>
      <w:r w:rsidR="00C8373B" w:rsidRPr="008F5D12">
        <w:rPr>
          <w:rFonts w:asciiTheme="minorHAnsi" w:eastAsiaTheme="majorEastAsia" w:hAnsiTheme="minorHAnsi" w:cstheme="minorHAnsi"/>
          <w:spacing w:val="-10"/>
          <w:kern w:val="28"/>
          <w:lang w:val="en-GB"/>
        </w:rPr>
        <w:t>you</w:t>
      </w:r>
      <w:proofErr w:type="gramEnd"/>
      <w:r w:rsidR="00C8373B" w:rsidRPr="008F5D12">
        <w:rPr>
          <w:rFonts w:asciiTheme="minorHAnsi" w:eastAsiaTheme="majorEastAsia" w:hAnsiTheme="minorHAnsi" w:cstheme="minorHAnsi"/>
          <w:spacing w:val="-10"/>
          <w:kern w:val="28"/>
          <w:lang w:val="en-GB"/>
        </w:rPr>
        <w:t xml:space="preserve"> it was easy, infact it’s completely the opposite. When dealing with a situation such as this, I found that the best way is to jump into the deep end, ask</w:t>
      </w:r>
      <w:r w:rsidR="008C6F4F" w:rsidRPr="008F5D12">
        <w:rPr>
          <w:rFonts w:asciiTheme="minorHAnsi" w:eastAsiaTheme="majorEastAsia" w:hAnsiTheme="minorHAnsi" w:cstheme="minorHAnsi"/>
          <w:spacing w:val="-10"/>
          <w:kern w:val="28"/>
          <w:lang w:val="en-GB"/>
        </w:rPr>
        <w:t xml:space="preserve"> the</w:t>
      </w:r>
      <w:r w:rsidR="00C8373B" w:rsidRPr="008F5D12">
        <w:rPr>
          <w:rFonts w:asciiTheme="minorHAnsi" w:eastAsiaTheme="majorEastAsia" w:hAnsiTheme="minorHAnsi" w:cstheme="minorHAnsi"/>
          <w:spacing w:val="-10"/>
          <w:kern w:val="28"/>
          <w:lang w:val="en-GB"/>
        </w:rPr>
        <w:t xml:space="preserve"> questions</w:t>
      </w:r>
      <w:r w:rsidR="008C6F4F" w:rsidRPr="008F5D12">
        <w:rPr>
          <w:rFonts w:asciiTheme="minorHAnsi" w:eastAsiaTheme="majorEastAsia" w:hAnsiTheme="minorHAnsi" w:cstheme="minorHAnsi"/>
          <w:spacing w:val="-10"/>
          <w:kern w:val="28"/>
          <w:lang w:val="en-GB"/>
        </w:rPr>
        <w:t xml:space="preserve"> you might have, maybe you won’t get all the answers and that’s okay</w:t>
      </w:r>
      <w:r w:rsidR="00CB25A2" w:rsidRPr="008F5D12">
        <w:rPr>
          <w:rFonts w:asciiTheme="minorHAnsi" w:eastAsiaTheme="majorEastAsia" w:hAnsiTheme="minorHAnsi" w:cstheme="minorHAnsi"/>
          <w:spacing w:val="-10"/>
          <w:kern w:val="28"/>
          <w:lang w:val="en-GB"/>
        </w:rPr>
        <w:t>,</w:t>
      </w:r>
      <w:r w:rsidR="00C8373B" w:rsidRPr="008F5D12">
        <w:rPr>
          <w:rFonts w:asciiTheme="minorHAnsi" w:eastAsiaTheme="majorEastAsia" w:hAnsiTheme="minorHAnsi" w:cstheme="minorHAnsi"/>
          <w:spacing w:val="-10"/>
          <w:kern w:val="28"/>
          <w:lang w:val="en-GB"/>
        </w:rPr>
        <w:t xml:space="preserve"> discover what is there, even if it is painful, because it will surprise, enlighten, and even strengthen you</w:t>
      </w:r>
      <w:r w:rsidR="00355145" w:rsidRPr="008F5D12">
        <w:rPr>
          <w:rFonts w:asciiTheme="minorHAnsi" w:eastAsiaTheme="majorEastAsia" w:hAnsiTheme="minorHAnsi" w:cstheme="minorHAnsi"/>
          <w:spacing w:val="-10"/>
          <w:kern w:val="28"/>
          <w:lang w:val="en-GB"/>
        </w:rPr>
        <w:t>. I certainly feel enlighten and as if a burden has been lifted off my shoulders</w:t>
      </w:r>
      <w:r w:rsidR="00C8373B" w:rsidRPr="008F5D12">
        <w:rPr>
          <w:rFonts w:asciiTheme="minorHAnsi" w:eastAsiaTheme="majorEastAsia" w:hAnsiTheme="minorHAnsi" w:cstheme="minorHAnsi"/>
          <w:spacing w:val="-10"/>
          <w:kern w:val="28"/>
          <w:lang w:val="en-GB"/>
        </w:rPr>
        <w:t>.</w:t>
      </w:r>
    </w:p>
    <w:p w14:paraId="63672BBB" w14:textId="4EFCE13D" w:rsidR="00C8373B" w:rsidRPr="008F5D12" w:rsidRDefault="00C8373B" w:rsidP="2E6F7E69">
      <w:pPr>
        <w:rPr>
          <w:rFonts w:asciiTheme="minorHAnsi" w:eastAsiaTheme="majorEastAsia" w:hAnsiTheme="minorHAnsi" w:cstheme="minorHAnsi"/>
          <w:color w:val="000000" w:themeColor="text1"/>
          <w:spacing w:val="-10"/>
          <w:kern w:val="28"/>
          <w:lang w:val="is-IS"/>
        </w:rPr>
      </w:pPr>
      <w:r w:rsidRPr="008F5D12">
        <w:rPr>
          <w:rFonts w:asciiTheme="minorHAnsi" w:eastAsiaTheme="majorEastAsia" w:hAnsiTheme="minorHAnsi" w:cstheme="minorHAnsi"/>
          <w:color w:val="70AD47" w:themeColor="accent6"/>
          <w:spacing w:val="-10"/>
          <w:kern w:val="28"/>
          <w:lang w:val="en-GB"/>
        </w:rPr>
        <w:tab/>
      </w:r>
      <w:r w:rsidRPr="008F5D12">
        <w:rPr>
          <w:rFonts w:asciiTheme="minorHAnsi" w:eastAsiaTheme="majorEastAsia" w:hAnsiTheme="minorHAnsi" w:cstheme="minorHAnsi"/>
          <w:color w:val="000000" w:themeColor="text1"/>
          <w:spacing w:val="-10"/>
          <w:kern w:val="28"/>
          <w:lang w:val="en-GB"/>
        </w:rPr>
        <w:t xml:space="preserve">As I listen to the recording of my dad’s trip to Africa, I go on google maps and follow the path that he carves through the map for me. </w:t>
      </w:r>
      <w:r w:rsidR="5ADE8064" w:rsidRPr="008F5D12">
        <w:rPr>
          <w:rFonts w:asciiTheme="minorHAnsi" w:eastAsiaTheme="majorEastAsia" w:hAnsiTheme="minorHAnsi" w:cstheme="minorHAnsi"/>
          <w:color w:val="000000" w:themeColor="text1"/>
          <w:lang w:val="en-GB"/>
        </w:rPr>
        <w:t>His voice</w:t>
      </w:r>
      <w:r w:rsidR="2121569C" w:rsidRPr="008F5D12">
        <w:rPr>
          <w:rFonts w:asciiTheme="minorHAnsi" w:eastAsiaTheme="majorEastAsia" w:hAnsiTheme="minorHAnsi" w:cstheme="minorHAnsi"/>
          <w:color w:val="000000" w:themeColor="text1"/>
          <w:spacing w:val="-10"/>
          <w:kern w:val="28"/>
          <w:lang w:val="en-GB"/>
        </w:rPr>
        <w:t xml:space="preserve"> </w:t>
      </w:r>
      <w:r w:rsidRPr="008F5D12">
        <w:rPr>
          <w:rFonts w:asciiTheme="minorHAnsi" w:eastAsiaTheme="majorEastAsia" w:hAnsiTheme="minorHAnsi" w:cstheme="minorHAnsi"/>
          <w:color w:val="000000" w:themeColor="text1"/>
          <w:spacing w:val="-10"/>
          <w:kern w:val="28"/>
          <w:lang w:val="en-GB"/>
        </w:rPr>
        <w:t xml:space="preserve">guides </w:t>
      </w:r>
      <w:r w:rsidR="004A6646" w:rsidRPr="008F5D12">
        <w:rPr>
          <w:rFonts w:asciiTheme="minorHAnsi" w:eastAsiaTheme="majorEastAsia" w:hAnsiTheme="minorHAnsi" w:cstheme="minorHAnsi"/>
          <w:color w:val="000000" w:themeColor="text1"/>
          <w:spacing w:val="-10"/>
          <w:kern w:val="28"/>
          <w:lang w:val="en-GB"/>
        </w:rPr>
        <w:t>me,</w:t>
      </w:r>
      <w:r w:rsidRPr="008F5D12">
        <w:rPr>
          <w:rFonts w:asciiTheme="minorHAnsi" w:eastAsiaTheme="majorEastAsia" w:hAnsiTheme="minorHAnsi" w:cstheme="minorHAnsi"/>
          <w:color w:val="000000" w:themeColor="text1"/>
          <w:spacing w:val="-10"/>
          <w:kern w:val="28"/>
          <w:lang w:val="en-GB"/>
        </w:rPr>
        <w:t xml:space="preserve"> and I feel as if I am there with him exploring, something I never thought possible</w:t>
      </w:r>
      <w:r w:rsidR="004A6646" w:rsidRPr="008F5D12">
        <w:rPr>
          <w:rFonts w:asciiTheme="minorHAnsi" w:eastAsiaTheme="majorEastAsia" w:hAnsiTheme="minorHAnsi" w:cstheme="minorHAnsi"/>
          <w:color w:val="000000" w:themeColor="text1"/>
          <w:spacing w:val="-10"/>
          <w:kern w:val="28"/>
          <w:lang w:val="en-GB"/>
        </w:rPr>
        <w:t xml:space="preserve">, </w:t>
      </w:r>
      <w:r w:rsidR="00197614" w:rsidRPr="008F5D12">
        <w:rPr>
          <w:rFonts w:asciiTheme="minorHAnsi" w:eastAsiaTheme="majorEastAsia" w:hAnsiTheme="minorHAnsi" w:cstheme="minorHAnsi"/>
          <w:color w:val="000000" w:themeColor="text1"/>
          <w:spacing w:val="-10"/>
          <w:kern w:val="28"/>
          <w:lang w:val="en-GB"/>
        </w:rPr>
        <w:t>I laughed,</w:t>
      </w:r>
      <w:r w:rsidR="00E935AF" w:rsidRPr="008F5D12">
        <w:rPr>
          <w:rFonts w:asciiTheme="minorHAnsi" w:eastAsiaTheme="majorEastAsia" w:hAnsiTheme="minorHAnsi" w:cstheme="minorHAnsi"/>
          <w:color w:val="000000" w:themeColor="text1"/>
          <w:spacing w:val="-10"/>
          <w:kern w:val="28"/>
          <w:lang w:val="en-GB"/>
        </w:rPr>
        <w:t xml:space="preserve"> shed a tear or two, and almost forgot that I was hearing his voice for the first time</w:t>
      </w:r>
      <w:r w:rsidRPr="008F5D12">
        <w:rPr>
          <w:rFonts w:asciiTheme="minorHAnsi" w:eastAsiaTheme="majorEastAsia" w:hAnsiTheme="minorHAnsi" w:cstheme="minorHAnsi"/>
          <w:color w:val="000000" w:themeColor="text1"/>
          <w:spacing w:val="-10"/>
          <w:kern w:val="28"/>
          <w:lang w:val="en-GB"/>
        </w:rPr>
        <w:t>. In the archive of photographs that I found, I get introduced to Drífa, the boat that I had heard so much about, but never saw. The host of countless adventures and has been an object with which I have bonded with my father. Objects are a means of communicating with the dead</w:t>
      </w:r>
      <w:r w:rsidR="00D71F91" w:rsidRPr="008F5D12">
        <w:rPr>
          <w:rFonts w:asciiTheme="minorHAnsi" w:eastAsiaTheme="majorEastAsia" w:hAnsiTheme="minorHAnsi" w:cstheme="minorHAnsi"/>
          <w:color w:val="000000" w:themeColor="text1"/>
          <w:spacing w:val="-10"/>
          <w:kern w:val="28"/>
          <w:lang w:val="en-GB"/>
        </w:rPr>
        <w:t>, t</w:t>
      </w:r>
      <w:r w:rsidRPr="008F5D12">
        <w:rPr>
          <w:rFonts w:asciiTheme="minorHAnsi" w:eastAsiaTheme="majorEastAsia" w:hAnsiTheme="minorHAnsi" w:cstheme="minorHAnsi"/>
          <w:color w:val="000000" w:themeColor="text1"/>
          <w:spacing w:val="-10"/>
          <w:kern w:val="28"/>
          <w:lang w:val="en-GB"/>
        </w:rPr>
        <w:t>hrough the objects the dead can be made to speak, to tell their own stories</w:t>
      </w:r>
      <w:r w:rsidR="00D71F91" w:rsidRPr="008F5D12">
        <w:rPr>
          <w:rFonts w:asciiTheme="minorHAnsi" w:eastAsiaTheme="majorEastAsia" w:hAnsiTheme="minorHAnsi" w:cstheme="minorHAnsi"/>
          <w:color w:val="000000" w:themeColor="text1"/>
          <w:spacing w:val="-10"/>
          <w:kern w:val="28"/>
          <w:lang w:val="en-GB"/>
        </w:rPr>
        <w:t>, t</w:t>
      </w:r>
      <w:r w:rsidRPr="008F5D12">
        <w:rPr>
          <w:rFonts w:asciiTheme="minorHAnsi" w:eastAsiaTheme="majorEastAsia" w:hAnsiTheme="minorHAnsi" w:cstheme="minorHAnsi"/>
          <w:color w:val="000000" w:themeColor="text1"/>
          <w:spacing w:val="-10"/>
          <w:kern w:val="28"/>
          <w:lang w:val="en-GB"/>
        </w:rPr>
        <w:t xml:space="preserve">o reveal aspects of their lives that would otherwise remain hidden or forgotten. </w:t>
      </w:r>
      <w:r w:rsidRPr="008F5D12">
        <w:rPr>
          <w:rFonts w:asciiTheme="minorHAnsi" w:eastAsiaTheme="majorEastAsia" w:hAnsiTheme="minorHAnsi" w:cstheme="minorHAnsi"/>
          <w:color w:val="000000" w:themeColor="text1"/>
          <w:spacing w:val="-10"/>
          <w:kern w:val="28"/>
          <w:lang w:val="is-IS"/>
        </w:rPr>
        <w:t xml:space="preserve">These photographs of my father, evoke a mix of longing for what could have been and the reality of the loss. </w:t>
      </w:r>
      <w:r w:rsidR="0084764B" w:rsidRPr="008F5D12">
        <w:rPr>
          <w:rFonts w:asciiTheme="minorHAnsi" w:eastAsiaTheme="majorEastAsia" w:hAnsiTheme="minorHAnsi" w:cstheme="minorHAnsi"/>
          <w:color w:val="000000" w:themeColor="text1"/>
          <w:spacing w:val="-10"/>
          <w:kern w:val="28"/>
          <w:lang w:val="is-IS"/>
        </w:rPr>
        <w:t xml:space="preserve">They </w:t>
      </w:r>
      <w:r w:rsidRPr="008F5D12">
        <w:rPr>
          <w:rFonts w:asciiTheme="minorHAnsi" w:eastAsiaTheme="majorEastAsia" w:hAnsiTheme="minorHAnsi" w:cstheme="minorHAnsi"/>
          <w:color w:val="000000" w:themeColor="text1"/>
          <w:spacing w:val="-10"/>
          <w:kern w:val="28"/>
          <w:lang w:val="is-IS"/>
        </w:rPr>
        <w:t>serve as a deeper understanding and proof of the life he lived. That I have someone that I can still look up to, despite us being almost total strangers to each</w:t>
      </w:r>
      <w:r w:rsidR="00B21717" w:rsidRPr="008F5D12">
        <w:rPr>
          <w:rFonts w:asciiTheme="minorHAnsi" w:eastAsiaTheme="majorEastAsia" w:hAnsiTheme="minorHAnsi" w:cstheme="minorHAnsi"/>
          <w:color w:val="000000" w:themeColor="text1"/>
          <w:spacing w:val="-10"/>
          <w:kern w:val="28"/>
          <w:lang w:val="is-IS"/>
        </w:rPr>
        <w:t xml:space="preserve"> </w:t>
      </w:r>
      <w:r w:rsidRPr="008F5D12">
        <w:rPr>
          <w:rFonts w:asciiTheme="minorHAnsi" w:eastAsiaTheme="majorEastAsia" w:hAnsiTheme="minorHAnsi" w:cstheme="minorHAnsi"/>
          <w:color w:val="000000" w:themeColor="text1"/>
          <w:spacing w:val="-10"/>
          <w:kern w:val="28"/>
          <w:lang w:val="is-IS"/>
        </w:rPr>
        <w:t xml:space="preserve">other. Though my view of his life may be distorted to the reality, as Sontag argues, the photographs are key to me getting to know him. </w:t>
      </w:r>
    </w:p>
    <w:p w14:paraId="05A142F4" w14:textId="1304DED9" w:rsidR="000B71BD" w:rsidRPr="008F5D12" w:rsidRDefault="00C8373B" w:rsidP="00100FCF">
      <w:pPr>
        <w:ind w:firstLine="720"/>
        <w:rPr>
          <w:rFonts w:asciiTheme="minorHAnsi" w:eastAsiaTheme="majorEastAsia" w:hAnsiTheme="minorHAnsi" w:cstheme="minorHAnsi"/>
          <w:color w:val="000000" w:themeColor="text1"/>
          <w:spacing w:val="-10"/>
          <w:kern w:val="28"/>
          <w:lang w:val="en-GB"/>
        </w:rPr>
      </w:pPr>
      <w:r w:rsidRPr="008F5D12">
        <w:rPr>
          <w:rFonts w:asciiTheme="minorHAnsi" w:eastAsiaTheme="majorEastAsia" w:hAnsiTheme="minorHAnsi" w:cstheme="minorHAnsi"/>
          <w:color w:val="000000" w:themeColor="text1"/>
          <w:spacing w:val="-10"/>
          <w:kern w:val="28"/>
          <w:lang w:val="en-GB"/>
        </w:rPr>
        <w:t>What I find the most beautiful about this whole bonding experience, is the fact that he lived his short life to the fullest.</w:t>
      </w:r>
      <w:r w:rsidR="00650922" w:rsidRPr="008F5D12">
        <w:rPr>
          <w:rFonts w:asciiTheme="minorHAnsi" w:eastAsiaTheme="majorEastAsia" w:hAnsiTheme="minorHAnsi" w:cstheme="minorHAnsi"/>
          <w:color w:val="000000" w:themeColor="text1"/>
          <w:spacing w:val="-10"/>
          <w:kern w:val="28"/>
          <w:lang w:val="en-GB"/>
        </w:rPr>
        <w:t xml:space="preserve"> He even leaves me with ways to find him, to look for him. Little hints and clues one could say. If I ever wanted to go on an adventure with him, </w:t>
      </w:r>
      <w:r w:rsidR="00B21717" w:rsidRPr="008F5D12">
        <w:rPr>
          <w:rFonts w:asciiTheme="minorHAnsi" w:eastAsiaTheme="majorEastAsia" w:hAnsiTheme="minorHAnsi" w:cstheme="minorHAnsi"/>
          <w:color w:val="0070C0"/>
          <w:spacing w:val="-10"/>
          <w:kern w:val="28"/>
          <w:lang w:val="en-GB"/>
        </w:rPr>
        <w:t xml:space="preserve">one could argue that </w:t>
      </w:r>
      <w:r w:rsidR="00650922" w:rsidRPr="008F5D12">
        <w:rPr>
          <w:rFonts w:asciiTheme="minorHAnsi" w:eastAsiaTheme="majorEastAsia" w:hAnsiTheme="minorHAnsi" w:cstheme="minorHAnsi"/>
          <w:color w:val="0070C0"/>
          <w:spacing w:val="-10"/>
          <w:kern w:val="28"/>
          <w:lang w:val="en-GB"/>
        </w:rPr>
        <w:t>he</w:t>
      </w:r>
      <w:r w:rsidR="00F2675A" w:rsidRPr="008F5D12">
        <w:rPr>
          <w:rFonts w:asciiTheme="minorHAnsi" w:eastAsiaTheme="majorEastAsia" w:hAnsiTheme="minorHAnsi" w:cstheme="minorHAnsi"/>
          <w:color w:val="0070C0"/>
          <w:spacing w:val="-10"/>
          <w:kern w:val="28"/>
          <w:lang w:val="en-GB"/>
        </w:rPr>
        <w:t xml:space="preserve"> </w:t>
      </w:r>
      <w:r w:rsidR="00F2675A" w:rsidRPr="008F5D12">
        <w:rPr>
          <w:rFonts w:asciiTheme="minorHAnsi" w:eastAsiaTheme="majorEastAsia" w:hAnsiTheme="minorHAnsi" w:cstheme="minorHAnsi"/>
          <w:color w:val="000000" w:themeColor="text1"/>
          <w:spacing w:val="-10"/>
          <w:kern w:val="28"/>
          <w:lang w:val="en-GB"/>
        </w:rPr>
        <w:t xml:space="preserve">already created maps for me to follow. I am </w:t>
      </w:r>
      <w:r w:rsidR="00B21717" w:rsidRPr="008F5D12">
        <w:rPr>
          <w:rFonts w:asciiTheme="minorHAnsi" w:eastAsiaTheme="majorEastAsia" w:hAnsiTheme="minorHAnsi" w:cstheme="minorHAnsi"/>
          <w:color w:val="0070C0"/>
          <w:spacing w:val="-10"/>
          <w:kern w:val="28"/>
          <w:lang w:val="en-GB"/>
        </w:rPr>
        <w:t>now</w:t>
      </w:r>
      <w:r w:rsidR="00B21717" w:rsidRPr="008F5D12">
        <w:rPr>
          <w:rFonts w:asciiTheme="minorHAnsi" w:eastAsiaTheme="majorEastAsia" w:hAnsiTheme="minorHAnsi" w:cstheme="minorHAnsi"/>
          <w:color w:val="000000" w:themeColor="text1"/>
          <w:spacing w:val="-10"/>
          <w:kern w:val="28"/>
          <w:lang w:val="en-GB"/>
        </w:rPr>
        <w:t xml:space="preserve"> </w:t>
      </w:r>
      <w:r w:rsidR="00F2675A" w:rsidRPr="008F5D12">
        <w:rPr>
          <w:rFonts w:asciiTheme="minorHAnsi" w:eastAsiaTheme="majorEastAsia" w:hAnsiTheme="minorHAnsi" w:cstheme="minorHAnsi"/>
          <w:color w:val="000000" w:themeColor="text1"/>
          <w:spacing w:val="-10"/>
          <w:kern w:val="28"/>
          <w:lang w:val="en-GB"/>
        </w:rPr>
        <w:t>the Armchair Sailor, and the Beach Leopard waits for me</w:t>
      </w:r>
      <w:r w:rsidR="00B21717" w:rsidRPr="008F5D12">
        <w:rPr>
          <w:rFonts w:asciiTheme="minorHAnsi" w:eastAsiaTheme="majorEastAsia" w:hAnsiTheme="minorHAnsi" w:cstheme="minorHAnsi"/>
          <w:color w:val="000000" w:themeColor="text1"/>
          <w:spacing w:val="-10"/>
          <w:kern w:val="28"/>
          <w:lang w:val="en-GB"/>
        </w:rPr>
        <w:t xml:space="preserve"> - </w:t>
      </w:r>
      <w:r w:rsidR="00B21717" w:rsidRPr="008F5D12">
        <w:rPr>
          <w:rFonts w:asciiTheme="minorHAnsi" w:eastAsiaTheme="majorEastAsia" w:hAnsiTheme="minorHAnsi" w:cstheme="minorHAnsi"/>
          <w:color w:val="0070C0"/>
          <w:spacing w:val="-10"/>
          <w:kern w:val="28"/>
          <w:lang w:val="en-GB"/>
        </w:rPr>
        <w:t>waits</w:t>
      </w:r>
      <w:r w:rsidR="00F2675A" w:rsidRPr="008F5D12">
        <w:rPr>
          <w:rFonts w:asciiTheme="minorHAnsi" w:eastAsiaTheme="majorEastAsia" w:hAnsiTheme="minorHAnsi" w:cstheme="minorHAnsi"/>
          <w:color w:val="000000" w:themeColor="text1"/>
          <w:spacing w:val="-10"/>
          <w:kern w:val="28"/>
          <w:lang w:val="en-GB"/>
        </w:rPr>
        <w:t xml:space="preserve"> to be found again.</w:t>
      </w:r>
    </w:p>
    <w:p w14:paraId="52870CCB" w14:textId="2202AF00"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5C005203" w14:textId="13573414"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1375A7D4" w14:textId="23B42B36"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51EA7D20" w14:textId="2BCF0B8B"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40FAA1F2" w14:textId="6A23A192"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73FA4403" w14:textId="63102F75"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7EF98BD1" w14:textId="4675DBD8"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327FBE51" w14:textId="69B502E3"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603CBA05" w14:textId="14B93FD0"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21D1DAEB" w14:textId="77777777" w:rsidR="00100FCF" w:rsidRPr="008F5D12" w:rsidRDefault="00100FCF" w:rsidP="00100FCF">
      <w:pPr>
        <w:ind w:firstLine="720"/>
        <w:rPr>
          <w:rFonts w:asciiTheme="minorHAnsi" w:eastAsiaTheme="majorEastAsia" w:hAnsiTheme="minorHAnsi" w:cstheme="minorHAnsi"/>
          <w:color w:val="000000" w:themeColor="text1"/>
          <w:spacing w:val="-10"/>
          <w:kern w:val="28"/>
          <w:lang w:val="en-GB"/>
        </w:rPr>
      </w:pPr>
    </w:p>
    <w:p w14:paraId="04DB85C3" w14:textId="77777777" w:rsidR="000B71BD" w:rsidRPr="008F5D12" w:rsidRDefault="000B71BD" w:rsidP="00424074">
      <w:pPr>
        <w:spacing w:before="100" w:beforeAutospacing="1" w:after="100" w:afterAutospacing="1"/>
        <w:outlineLvl w:val="1"/>
        <w:rPr>
          <w:rFonts w:asciiTheme="minorHAnsi" w:hAnsiTheme="minorHAnsi" w:cstheme="minorHAnsi"/>
          <w:b/>
          <w:bCs/>
          <w:sz w:val="28"/>
          <w:szCs w:val="28"/>
          <w:lang w:val="en-GB"/>
        </w:rPr>
      </w:pPr>
    </w:p>
    <w:p w14:paraId="4F0A9C8C" w14:textId="77777777" w:rsidR="000B71BD" w:rsidRPr="008F5D12" w:rsidRDefault="000B71BD" w:rsidP="00424074">
      <w:pPr>
        <w:spacing w:before="100" w:beforeAutospacing="1" w:after="100" w:afterAutospacing="1"/>
        <w:outlineLvl w:val="1"/>
        <w:rPr>
          <w:rFonts w:asciiTheme="minorHAnsi" w:hAnsiTheme="minorHAnsi" w:cstheme="minorHAnsi"/>
          <w:b/>
          <w:bCs/>
          <w:sz w:val="28"/>
          <w:szCs w:val="28"/>
          <w:lang w:val="en-GB"/>
        </w:rPr>
      </w:pPr>
    </w:p>
    <w:p w14:paraId="03057518" w14:textId="77777777" w:rsidR="00100FCF" w:rsidRPr="008F5D12" w:rsidRDefault="00100FCF" w:rsidP="2E6F7E69">
      <w:pPr>
        <w:spacing w:before="100" w:beforeAutospacing="1" w:after="100" w:afterAutospacing="1"/>
        <w:outlineLvl w:val="1"/>
        <w:rPr>
          <w:rFonts w:asciiTheme="minorHAnsi" w:hAnsiTheme="minorHAnsi" w:cstheme="minorHAnsi"/>
          <w:b/>
          <w:bCs/>
          <w:sz w:val="28"/>
          <w:szCs w:val="28"/>
          <w:lang w:val="en-GB"/>
        </w:rPr>
      </w:pPr>
    </w:p>
    <w:p w14:paraId="2DFE0714" w14:textId="4DDBC445" w:rsidR="00DF788E" w:rsidRPr="008F5D12" w:rsidRDefault="007C43CF" w:rsidP="2E6F7E69">
      <w:pPr>
        <w:spacing w:before="100" w:beforeAutospacing="1" w:after="100" w:afterAutospacing="1"/>
        <w:outlineLvl w:val="1"/>
        <w:rPr>
          <w:rFonts w:asciiTheme="minorHAnsi" w:hAnsiTheme="minorHAnsi" w:cstheme="minorHAnsi"/>
          <w:color w:val="ED7D31" w:themeColor="accent2"/>
          <w:sz w:val="16"/>
          <w:szCs w:val="16"/>
        </w:rPr>
      </w:pPr>
      <w:r w:rsidRPr="008F5D12">
        <w:rPr>
          <w:rFonts w:asciiTheme="minorHAnsi" w:hAnsiTheme="minorHAnsi" w:cstheme="minorHAnsi"/>
          <w:b/>
          <w:bCs/>
          <w:sz w:val="28"/>
          <w:szCs w:val="28"/>
          <w:lang w:val="en-GB"/>
        </w:rPr>
        <w:t>Bibliography</w:t>
      </w:r>
      <w:r w:rsidRPr="008F5D12">
        <w:rPr>
          <w:rFonts w:asciiTheme="minorHAnsi" w:hAnsiTheme="minorHAnsi" w:cstheme="minorHAnsi"/>
        </w:rPr>
        <w:br/>
      </w:r>
      <w:r w:rsidRPr="008F5D12">
        <w:rPr>
          <w:rFonts w:asciiTheme="minorHAnsi" w:hAnsiTheme="minorHAnsi" w:cstheme="minorHAnsi"/>
          <w:color w:val="000000" w:themeColor="text1"/>
          <w:sz w:val="16"/>
          <w:szCs w:val="16"/>
          <w:lang w:val="en-GB"/>
        </w:rPr>
        <w:t xml:space="preserve">Sontag, Susan. </w:t>
      </w:r>
      <w:r w:rsidRPr="008F5D12">
        <w:rPr>
          <w:rFonts w:asciiTheme="minorHAnsi" w:hAnsiTheme="minorHAnsi" w:cstheme="minorHAnsi"/>
          <w:i/>
          <w:iCs/>
          <w:color w:val="000000" w:themeColor="text1"/>
          <w:sz w:val="16"/>
          <w:szCs w:val="16"/>
          <w:lang w:val="en-GB"/>
        </w:rPr>
        <w:t>On Photography</w:t>
      </w:r>
      <w:r w:rsidRPr="008F5D12">
        <w:rPr>
          <w:rFonts w:asciiTheme="minorHAnsi" w:hAnsiTheme="minorHAnsi" w:cstheme="minorHAnsi"/>
          <w:color w:val="000000" w:themeColor="text1"/>
          <w:sz w:val="16"/>
          <w:szCs w:val="16"/>
          <w:lang w:val="en-GB"/>
        </w:rPr>
        <w:t>, Farrar, Straus and Giroux, 1977.</w:t>
      </w:r>
      <w:r w:rsidRPr="008F5D12">
        <w:rPr>
          <w:rFonts w:asciiTheme="minorHAnsi" w:hAnsiTheme="minorHAnsi" w:cstheme="minorHAnsi"/>
        </w:rPr>
        <w:br/>
      </w:r>
      <w:r w:rsidR="0091274C" w:rsidRPr="008F5D12">
        <w:rPr>
          <w:rFonts w:asciiTheme="minorHAnsi" w:hAnsiTheme="minorHAnsi" w:cstheme="minorHAnsi"/>
          <w:color w:val="000000" w:themeColor="text1"/>
          <w:sz w:val="16"/>
          <w:szCs w:val="16"/>
          <w:lang w:val="en-GB"/>
        </w:rPr>
        <w:t xml:space="preserve">Wilson, John. </w:t>
      </w:r>
      <w:r w:rsidR="0091274C" w:rsidRPr="008F5D12">
        <w:rPr>
          <w:rFonts w:asciiTheme="minorHAnsi" w:hAnsiTheme="minorHAnsi" w:cstheme="minorHAnsi"/>
          <w:i/>
          <w:iCs/>
          <w:color w:val="000000" w:themeColor="text1"/>
          <w:sz w:val="16"/>
          <w:szCs w:val="16"/>
          <w:lang w:val="en-GB"/>
        </w:rPr>
        <w:t>Sociology of Leisure</w:t>
      </w:r>
      <w:r w:rsidR="0091274C" w:rsidRPr="008F5D12">
        <w:rPr>
          <w:rFonts w:asciiTheme="minorHAnsi" w:hAnsiTheme="minorHAnsi" w:cstheme="minorHAnsi"/>
          <w:color w:val="000000" w:themeColor="text1"/>
          <w:sz w:val="16"/>
          <w:szCs w:val="16"/>
          <w:lang w:val="en-GB"/>
        </w:rPr>
        <w:t>. Annual Reviews</w:t>
      </w:r>
      <w:r w:rsidR="008B46CB" w:rsidRPr="008F5D12">
        <w:rPr>
          <w:rFonts w:asciiTheme="minorHAnsi" w:hAnsiTheme="minorHAnsi" w:cstheme="minorHAnsi"/>
          <w:color w:val="000000" w:themeColor="text1"/>
          <w:sz w:val="16"/>
          <w:szCs w:val="16"/>
          <w:lang w:val="en-GB"/>
        </w:rPr>
        <w:t>, Vol. 6, 1980</w:t>
      </w:r>
      <w:r w:rsidR="003952EF" w:rsidRPr="008F5D12">
        <w:rPr>
          <w:rFonts w:asciiTheme="minorHAnsi" w:hAnsiTheme="minorHAnsi" w:cstheme="minorHAnsi"/>
          <w:color w:val="000000" w:themeColor="text1"/>
          <w:sz w:val="16"/>
          <w:szCs w:val="16"/>
          <w:lang w:val="en-GB"/>
        </w:rPr>
        <w:t>.</w:t>
      </w:r>
      <w:r w:rsidRPr="008F5D12">
        <w:rPr>
          <w:rFonts w:asciiTheme="minorHAnsi" w:hAnsiTheme="minorHAnsi" w:cstheme="minorHAnsi"/>
        </w:rPr>
        <w:br/>
      </w:r>
      <w:proofErr w:type="spellStart"/>
      <w:r w:rsidRPr="008F5D12">
        <w:rPr>
          <w:rFonts w:asciiTheme="minorHAnsi" w:hAnsiTheme="minorHAnsi" w:cstheme="minorHAnsi"/>
          <w:color w:val="000000" w:themeColor="text1"/>
          <w:sz w:val="16"/>
          <w:szCs w:val="16"/>
          <w:lang w:val="en-GB"/>
        </w:rPr>
        <w:t>Jökulsdóttir</w:t>
      </w:r>
      <w:proofErr w:type="spellEnd"/>
      <w:r w:rsidRPr="008F5D12">
        <w:rPr>
          <w:rFonts w:asciiTheme="minorHAnsi" w:hAnsiTheme="minorHAnsi" w:cstheme="minorHAnsi"/>
          <w:color w:val="000000" w:themeColor="text1"/>
          <w:sz w:val="16"/>
          <w:szCs w:val="16"/>
          <w:lang w:val="en-GB"/>
        </w:rPr>
        <w:t xml:space="preserve">, </w:t>
      </w:r>
      <w:proofErr w:type="spellStart"/>
      <w:r w:rsidRPr="008F5D12">
        <w:rPr>
          <w:rFonts w:asciiTheme="minorHAnsi" w:hAnsiTheme="minorHAnsi" w:cstheme="minorHAnsi"/>
          <w:color w:val="000000" w:themeColor="text1"/>
          <w:sz w:val="16"/>
          <w:szCs w:val="16"/>
          <w:lang w:val="en-GB"/>
        </w:rPr>
        <w:t>Unnur</w:t>
      </w:r>
      <w:proofErr w:type="spellEnd"/>
      <w:r w:rsidRPr="008F5D12">
        <w:rPr>
          <w:rFonts w:asciiTheme="minorHAnsi" w:hAnsiTheme="minorHAnsi" w:cstheme="minorHAnsi"/>
          <w:color w:val="000000" w:themeColor="text1"/>
          <w:sz w:val="16"/>
          <w:szCs w:val="16"/>
          <w:lang w:val="en-GB"/>
        </w:rPr>
        <w:t xml:space="preserve"> </w:t>
      </w:r>
      <w:proofErr w:type="spellStart"/>
      <w:r w:rsidRPr="008F5D12">
        <w:rPr>
          <w:rFonts w:asciiTheme="minorHAnsi" w:hAnsiTheme="minorHAnsi" w:cstheme="minorHAnsi"/>
          <w:color w:val="000000" w:themeColor="text1"/>
          <w:sz w:val="16"/>
          <w:szCs w:val="16"/>
          <w:lang w:val="en-GB"/>
        </w:rPr>
        <w:t>Þóra</w:t>
      </w:r>
      <w:proofErr w:type="spellEnd"/>
      <w:r w:rsidRPr="008F5D12">
        <w:rPr>
          <w:rFonts w:asciiTheme="minorHAnsi" w:hAnsiTheme="minorHAnsi" w:cstheme="minorHAnsi"/>
          <w:color w:val="000000" w:themeColor="text1"/>
          <w:sz w:val="16"/>
          <w:szCs w:val="16"/>
          <w:lang w:val="en-GB"/>
        </w:rPr>
        <w:t xml:space="preserve"> &amp; </w:t>
      </w:r>
      <w:proofErr w:type="spellStart"/>
      <w:r w:rsidRPr="008F5D12">
        <w:rPr>
          <w:rFonts w:asciiTheme="minorHAnsi" w:hAnsiTheme="minorHAnsi" w:cstheme="minorHAnsi"/>
          <w:color w:val="000000" w:themeColor="text1"/>
          <w:sz w:val="16"/>
          <w:szCs w:val="16"/>
          <w:lang w:val="en-GB"/>
        </w:rPr>
        <w:t>Þorbjörn</w:t>
      </w:r>
      <w:proofErr w:type="spellEnd"/>
      <w:r w:rsidRPr="008F5D12">
        <w:rPr>
          <w:rFonts w:asciiTheme="minorHAnsi" w:hAnsiTheme="minorHAnsi" w:cstheme="minorHAnsi"/>
          <w:color w:val="000000" w:themeColor="text1"/>
          <w:sz w:val="16"/>
          <w:szCs w:val="16"/>
          <w:lang w:val="en-GB"/>
        </w:rPr>
        <w:t xml:space="preserve"> </w:t>
      </w:r>
      <w:proofErr w:type="spellStart"/>
      <w:r w:rsidRPr="008F5D12">
        <w:rPr>
          <w:rFonts w:asciiTheme="minorHAnsi" w:hAnsiTheme="minorHAnsi" w:cstheme="minorHAnsi"/>
          <w:color w:val="000000" w:themeColor="text1"/>
          <w:sz w:val="16"/>
          <w:szCs w:val="16"/>
          <w:lang w:val="en-GB"/>
        </w:rPr>
        <w:t>Magnússon</w:t>
      </w:r>
      <w:proofErr w:type="spellEnd"/>
      <w:r w:rsidRPr="008F5D12">
        <w:rPr>
          <w:rFonts w:asciiTheme="minorHAnsi" w:hAnsiTheme="minorHAnsi" w:cstheme="minorHAnsi"/>
          <w:color w:val="000000" w:themeColor="text1"/>
          <w:sz w:val="16"/>
          <w:szCs w:val="16"/>
          <w:lang w:val="en-GB"/>
        </w:rPr>
        <w:t xml:space="preserve">. </w:t>
      </w:r>
      <w:proofErr w:type="spellStart"/>
      <w:r w:rsidRPr="008F5D12">
        <w:rPr>
          <w:rFonts w:asciiTheme="minorHAnsi" w:hAnsiTheme="minorHAnsi" w:cstheme="minorHAnsi"/>
          <w:i/>
          <w:iCs/>
          <w:color w:val="000000" w:themeColor="text1"/>
          <w:sz w:val="16"/>
          <w:szCs w:val="16"/>
          <w:lang w:val="en-GB"/>
        </w:rPr>
        <w:t>Kjölfar</w:t>
      </w:r>
      <w:proofErr w:type="spellEnd"/>
      <w:r w:rsidRPr="008F5D12">
        <w:rPr>
          <w:rFonts w:asciiTheme="minorHAnsi" w:hAnsiTheme="minorHAnsi" w:cstheme="minorHAnsi"/>
          <w:i/>
          <w:iCs/>
          <w:color w:val="000000" w:themeColor="text1"/>
          <w:sz w:val="16"/>
          <w:szCs w:val="16"/>
          <w:lang w:val="en-GB"/>
        </w:rPr>
        <w:t xml:space="preserve"> </w:t>
      </w:r>
      <w:proofErr w:type="spellStart"/>
      <w:r w:rsidRPr="008F5D12">
        <w:rPr>
          <w:rFonts w:asciiTheme="minorHAnsi" w:hAnsiTheme="minorHAnsi" w:cstheme="minorHAnsi"/>
          <w:i/>
          <w:iCs/>
          <w:color w:val="000000" w:themeColor="text1"/>
          <w:sz w:val="16"/>
          <w:szCs w:val="16"/>
          <w:lang w:val="en-GB"/>
        </w:rPr>
        <w:t>Kríunnar</w:t>
      </w:r>
      <w:proofErr w:type="spellEnd"/>
      <w:r w:rsidR="003B5EBF" w:rsidRPr="008F5D12">
        <w:rPr>
          <w:rFonts w:asciiTheme="minorHAnsi" w:hAnsiTheme="minorHAnsi" w:cstheme="minorHAnsi"/>
          <w:color w:val="000000" w:themeColor="text1"/>
          <w:sz w:val="16"/>
          <w:szCs w:val="16"/>
          <w:lang w:val="en-GB"/>
        </w:rPr>
        <w:t>.</w:t>
      </w:r>
      <w:r w:rsidRPr="008F5D12">
        <w:rPr>
          <w:rFonts w:asciiTheme="minorHAnsi" w:hAnsiTheme="minorHAnsi" w:cstheme="minorHAnsi"/>
          <w:color w:val="000000" w:themeColor="text1"/>
          <w:sz w:val="16"/>
          <w:szCs w:val="16"/>
          <w:lang w:val="en-GB"/>
        </w:rPr>
        <w:t xml:space="preserve"> 1989.</w:t>
      </w:r>
      <w:r w:rsidRPr="008F5D12">
        <w:rPr>
          <w:rFonts w:asciiTheme="minorHAnsi" w:hAnsiTheme="minorHAnsi" w:cstheme="minorHAnsi"/>
        </w:rPr>
        <w:br/>
      </w:r>
      <w:r w:rsidR="00D25EEF" w:rsidRPr="008F5D12">
        <w:rPr>
          <w:rFonts w:asciiTheme="minorHAnsi" w:hAnsiTheme="minorHAnsi" w:cstheme="minorHAnsi"/>
          <w:color w:val="000000" w:themeColor="text1"/>
          <w:sz w:val="16"/>
          <w:szCs w:val="16"/>
          <w:lang w:val="en-GB"/>
        </w:rPr>
        <w:t xml:space="preserve">Larsson, Lars &amp; Rolf E. Eliasson. </w:t>
      </w:r>
      <w:r w:rsidR="00D25EEF" w:rsidRPr="008F5D12">
        <w:rPr>
          <w:rFonts w:asciiTheme="minorHAnsi" w:hAnsiTheme="minorHAnsi" w:cstheme="minorHAnsi"/>
          <w:i/>
          <w:iCs/>
          <w:color w:val="000000" w:themeColor="text1"/>
          <w:sz w:val="16"/>
          <w:szCs w:val="16"/>
          <w:lang w:val="en-GB"/>
        </w:rPr>
        <w:t>Principles of Yacht Design</w:t>
      </w:r>
      <w:r w:rsidR="00D25EEF" w:rsidRPr="008F5D12">
        <w:rPr>
          <w:rFonts w:asciiTheme="minorHAnsi" w:hAnsiTheme="minorHAnsi" w:cstheme="minorHAnsi"/>
          <w:color w:val="000000" w:themeColor="text1"/>
          <w:sz w:val="16"/>
          <w:szCs w:val="16"/>
          <w:lang w:val="en-GB"/>
        </w:rPr>
        <w:t xml:space="preserve">. </w:t>
      </w:r>
      <w:proofErr w:type="spellStart"/>
      <w:r w:rsidR="008B54B8" w:rsidRPr="008F5D12">
        <w:rPr>
          <w:rFonts w:asciiTheme="minorHAnsi" w:hAnsiTheme="minorHAnsi" w:cstheme="minorHAnsi"/>
          <w:color w:val="000000" w:themeColor="text1"/>
          <w:sz w:val="16"/>
          <w:szCs w:val="16"/>
          <w:lang w:val="en-GB"/>
        </w:rPr>
        <w:t>Adlard</w:t>
      </w:r>
      <w:proofErr w:type="spellEnd"/>
      <w:r w:rsidR="008B54B8" w:rsidRPr="008F5D12">
        <w:rPr>
          <w:rFonts w:asciiTheme="minorHAnsi" w:hAnsiTheme="minorHAnsi" w:cstheme="minorHAnsi"/>
          <w:color w:val="000000" w:themeColor="text1"/>
          <w:sz w:val="16"/>
          <w:szCs w:val="16"/>
          <w:lang w:val="en-GB"/>
        </w:rPr>
        <w:t xml:space="preserve"> Coles Nautical, 2000</w:t>
      </w:r>
      <w:r w:rsidR="003D1366" w:rsidRPr="008F5D12">
        <w:rPr>
          <w:rFonts w:asciiTheme="minorHAnsi" w:hAnsiTheme="minorHAnsi" w:cstheme="minorHAnsi"/>
          <w:color w:val="000000" w:themeColor="text1"/>
          <w:sz w:val="16"/>
          <w:szCs w:val="16"/>
          <w:lang w:val="en-GB"/>
        </w:rPr>
        <w:t>.</w:t>
      </w:r>
      <w:r w:rsidRPr="008F5D12">
        <w:rPr>
          <w:rFonts w:asciiTheme="minorHAnsi" w:hAnsiTheme="minorHAnsi" w:cstheme="minorHAnsi"/>
        </w:rPr>
        <w:br/>
      </w:r>
      <w:r w:rsidRPr="008F5D12">
        <w:rPr>
          <w:rFonts w:asciiTheme="minorHAnsi" w:hAnsiTheme="minorHAnsi" w:cstheme="minorHAnsi"/>
          <w:color w:val="000000" w:themeColor="text1"/>
          <w:sz w:val="16"/>
          <w:szCs w:val="16"/>
          <w:lang w:val="en-GB"/>
        </w:rPr>
        <w:t xml:space="preserve">Bruno, </w:t>
      </w:r>
      <w:r w:rsidR="003B5EBF" w:rsidRPr="008F5D12">
        <w:rPr>
          <w:rFonts w:asciiTheme="minorHAnsi" w:hAnsiTheme="minorHAnsi" w:cstheme="minorHAnsi"/>
          <w:color w:val="000000" w:themeColor="text1"/>
          <w:sz w:val="16"/>
          <w:szCs w:val="16"/>
          <w:lang w:val="en-GB"/>
        </w:rPr>
        <w:t>Giuliana</w:t>
      </w:r>
      <w:r w:rsidRPr="008F5D12">
        <w:rPr>
          <w:rFonts w:asciiTheme="minorHAnsi" w:hAnsiTheme="minorHAnsi" w:cstheme="minorHAnsi"/>
          <w:color w:val="000000" w:themeColor="text1"/>
          <w:sz w:val="16"/>
          <w:szCs w:val="16"/>
          <w:lang w:val="en-GB"/>
        </w:rPr>
        <w:t xml:space="preserve">. </w:t>
      </w:r>
      <w:r w:rsidRPr="008F5D12">
        <w:rPr>
          <w:rFonts w:asciiTheme="minorHAnsi" w:hAnsiTheme="minorHAnsi" w:cstheme="minorHAnsi"/>
          <w:i/>
          <w:iCs/>
          <w:color w:val="000000" w:themeColor="text1"/>
          <w:sz w:val="16"/>
          <w:szCs w:val="16"/>
          <w:lang w:val="en-GB"/>
        </w:rPr>
        <w:t>Atlas of Emotion</w:t>
      </w:r>
      <w:r w:rsidRPr="008F5D12">
        <w:rPr>
          <w:rFonts w:asciiTheme="minorHAnsi" w:hAnsiTheme="minorHAnsi" w:cstheme="minorHAnsi"/>
          <w:color w:val="000000" w:themeColor="text1"/>
          <w:sz w:val="16"/>
          <w:szCs w:val="16"/>
          <w:lang w:val="en-GB"/>
        </w:rPr>
        <w:t>. Verso, 2002.</w:t>
      </w:r>
      <w:r w:rsidRPr="008F5D12">
        <w:rPr>
          <w:rFonts w:asciiTheme="minorHAnsi" w:hAnsiTheme="minorHAnsi" w:cstheme="minorHAnsi"/>
        </w:rPr>
        <w:br/>
      </w:r>
      <w:r w:rsidRPr="008F5D12">
        <w:rPr>
          <w:rFonts w:asciiTheme="minorHAnsi" w:hAnsiTheme="minorHAnsi" w:cstheme="minorHAnsi"/>
          <w:color w:val="000000" w:themeColor="text1"/>
          <w:sz w:val="16"/>
          <w:szCs w:val="16"/>
          <w:lang w:val="en-GB"/>
        </w:rPr>
        <w:t xml:space="preserve">Kubler-Ross, Elisabeth &amp; David Kessler. </w:t>
      </w:r>
      <w:r w:rsidRPr="008F5D12">
        <w:rPr>
          <w:rFonts w:asciiTheme="minorHAnsi" w:hAnsiTheme="minorHAnsi" w:cstheme="minorHAnsi"/>
          <w:i/>
          <w:iCs/>
          <w:color w:val="000000" w:themeColor="text1"/>
          <w:sz w:val="16"/>
          <w:szCs w:val="16"/>
          <w:lang w:val="en-GB"/>
        </w:rPr>
        <w:t>On Grief and Grieving</w:t>
      </w:r>
      <w:r w:rsidRPr="008F5D12">
        <w:rPr>
          <w:rFonts w:asciiTheme="minorHAnsi" w:hAnsiTheme="minorHAnsi" w:cstheme="minorHAnsi"/>
          <w:color w:val="000000" w:themeColor="text1"/>
          <w:sz w:val="16"/>
          <w:szCs w:val="16"/>
          <w:lang w:val="en-GB"/>
        </w:rPr>
        <w:t>. Simon &amp; Schuster, 2005.</w:t>
      </w:r>
      <w:r w:rsidRPr="008F5D12">
        <w:rPr>
          <w:rFonts w:asciiTheme="minorHAnsi" w:hAnsiTheme="minorHAnsi" w:cstheme="minorHAnsi"/>
        </w:rPr>
        <w:br/>
      </w:r>
      <w:r w:rsidR="00A27C52" w:rsidRPr="008F5D12">
        <w:rPr>
          <w:rFonts w:asciiTheme="minorHAnsi" w:hAnsiTheme="minorHAnsi" w:cstheme="minorHAnsi"/>
          <w:color w:val="000000" w:themeColor="text1"/>
          <w:sz w:val="16"/>
          <w:szCs w:val="16"/>
          <w:lang w:val="en-GB"/>
        </w:rPr>
        <w:t xml:space="preserve">Vester, Heinz-Gunter. </w:t>
      </w:r>
      <w:r w:rsidR="00AC6320" w:rsidRPr="008F5D12">
        <w:rPr>
          <w:rFonts w:asciiTheme="minorHAnsi" w:hAnsiTheme="minorHAnsi" w:cstheme="minorHAnsi"/>
          <w:i/>
          <w:iCs/>
          <w:color w:val="000000" w:themeColor="text1"/>
          <w:sz w:val="16"/>
          <w:szCs w:val="16"/>
          <w:lang w:val="en-GB"/>
        </w:rPr>
        <w:t>Adventure as a Form of Leisure</w:t>
      </w:r>
      <w:r w:rsidR="0034680A" w:rsidRPr="008F5D12">
        <w:rPr>
          <w:rFonts w:asciiTheme="minorHAnsi" w:hAnsiTheme="minorHAnsi" w:cstheme="minorHAnsi"/>
          <w:i/>
          <w:iCs/>
          <w:color w:val="000000" w:themeColor="text1"/>
          <w:sz w:val="16"/>
          <w:szCs w:val="16"/>
          <w:lang w:val="en-GB"/>
        </w:rPr>
        <w:t>, Leisure Studies</w:t>
      </w:r>
      <w:r w:rsidR="00AC6320" w:rsidRPr="008F5D12">
        <w:rPr>
          <w:rFonts w:asciiTheme="minorHAnsi" w:hAnsiTheme="minorHAnsi" w:cstheme="minorHAnsi"/>
          <w:color w:val="000000" w:themeColor="text1"/>
          <w:sz w:val="16"/>
          <w:szCs w:val="16"/>
          <w:lang w:val="en-GB"/>
        </w:rPr>
        <w:t xml:space="preserve">. </w:t>
      </w:r>
      <w:r w:rsidR="000E29C6" w:rsidRPr="008F5D12">
        <w:rPr>
          <w:rFonts w:asciiTheme="minorHAnsi" w:hAnsiTheme="minorHAnsi" w:cstheme="minorHAnsi"/>
          <w:color w:val="000000" w:themeColor="text1"/>
          <w:sz w:val="16"/>
          <w:szCs w:val="16"/>
          <w:lang w:val="en-GB"/>
        </w:rPr>
        <w:t>Temple University Libraries, 2006</w:t>
      </w:r>
      <w:r w:rsidRPr="008F5D12">
        <w:rPr>
          <w:rFonts w:asciiTheme="minorHAnsi" w:hAnsiTheme="minorHAnsi" w:cstheme="minorHAnsi"/>
        </w:rPr>
        <w:br/>
      </w:r>
      <w:r w:rsidR="00B1563F" w:rsidRPr="008F5D12">
        <w:rPr>
          <w:rFonts w:asciiTheme="minorHAnsi" w:hAnsiTheme="minorHAnsi" w:cstheme="minorHAnsi"/>
          <w:color w:val="000000" w:themeColor="text1"/>
          <w:sz w:val="16"/>
          <w:szCs w:val="16"/>
          <w:lang w:val="is-IS"/>
        </w:rPr>
        <w:t>Zalta, Edward N. Stanford Encyclopedia of Philosophy: Hanna Arendt. 2006.</w:t>
      </w:r>
      <w:r w:rsidRPr="008F5D12">
        <w:rPr>
          <w:rFonts w:asciiTheme="minorHAnsi" w:hAnsiTheme="minorHAnsi" w:cstheme="minorHAnsi"/>
        </w:rPr>
        <w:br/>
      </w:r>
      <w:r w:rsidRPr="008F5D12">
        <w:rPr>
          <w:rFonts w:asciiTheme="minorHAnsi" w:hAnsiTheme="minorHAnsi" w:cstheme="minorHAnsi"/>
          <w:color w:val="000000" w:themeColor="text1"/>
          <w:sz w:val="16"/>
          <w:szCs w:val="16"/>
          <w:lang w:val="en-GB"/>
        </w:rPr>
        <w:t xml:space="preserve">Sennet, Richard. </w:t>
      </w:r>
      <w:r w:rsidRPr="008F5D12">
        <w:rPr>
          <w:rFonts w:asciiTheme="minorHAnsi" w:hAnsiTheme="minorHAnsi" w:cstheme="minorHAnsi"/>
          <w:i/>
          <w:iCs/>
          <w:color w:val="000000" w:themeColor="text1"/>
          <w:sz w:val="16"/>
          <w:szCs w:val="16"/>
          <w:lang w:val="en-GB"/>
        </w:rPr>
        <w:t>The Good Craftsman</w:t>
      </w:r>
      <w:r w:rsidRPr="008F5D12">
        <w:rPr>
          <w:rFonts w:asciiTheme="minorHAnsi" w:hAnsiTheme="minorHAnsi" w:cstheme="minorHAnsi"/>
          <w:color w:val="000000" w:themeColor="text1"/>
          <w:sz w:val="16"/>
          <w:szCs w:val="16"/>
          <w:lang w:val="en-GB"/>
        </w:rPr>
        <w:t>. Yale University Press, 2008.</w:t>
      </w:r>
      <w:r w:rsidRPr="008F5D12">
        <w:rPr>
          <w:rFonts w:asciiTheme="minorHAnsi" w:hAnsiTheme="minorHAnsi" w:cstheme="minorHAnsi"/>
        </w:rPr>
        <w:br/>
      </w:r>
      <w:r w:rsidR="002259FB" w:rsidRPr="008F5D12">
        <w:rPr>
          <w:rFonts w:asciiTheme="minorHAnsi" w:hAnsiTheme="minorHAnsi" w:cstheme="minorHAnsi"/>
          <w:color w:val="ED7D31" w:themeColor="accent2"/>
          <w:sz w:val="16"/>
          <w:szCs w:val="16"/>
          <w:lang w:val="en-GB"/>
        </w:rPr>
        <w:t xml:space="preserve">Freeman, Mark. </w:t>
      </w:r>
      <w:r w:rsidR="002259FB" w:rsidRPr="008F5D12">
        <w:rPr>
          <w:rFonts w:asciiTheme="minorHAnsi" w:hAnsiTheme="minorHAnsi" w:cstheme="minorHAnsi"/>
          <w:i/>
          <w:iCs/>
          <w:color w:val="ED7D31" w:themeColor="accent2"/>
          <w:sz w:val="16"/>
          <w:szCs w:val="16"/>
          <w:lang w:val="en-GB"/>
        </w:rPr>
        <w:t>Memory: Histories, Theories, Debates</w:t>
      </w:r>
      <w:r w:rsidR="002259FB" w:rsidRPr="008F5D12">
        <w:rPr>
          <w:rFonts w:asciiTheme="minorHAnsi" w:hAnsiTheme="minorHAnsi" w:cstheme="minorHAnsi"/>
          <w:color w:val="ED7D31" w:themeColor="accent2"/>
          <w:sz w:val="16"/>
          <w:szCs w:val="16"/>
          <w:lang w:val="en-GB"/>
        </w:rPr>
        <w:t xml:space="preserve">. </w:t>
      </w:r>
      <w:r w:rsidR="00E42AB8" w:rsidRPr="008F5D12">
        <w:rPr>
          <w:rFonts w:asciiTheme="minorHAnsi" w:hAnsiTheme="minorHAnsi" w:cstheme="minorHAnsi"/>
          <w:color w:val="ED7D31" w:themeColor="accent2"/>
          <w:sz w:val="16"/>
          <w:szCs w:val="16"/>
          <w:lang w:val="en-GB"/>
        </w:rPr>
        <w:t>Fordham University Press, 2010</w:t>
      </w:r>
      <w:r w:rsidR="003D1366" w:rsidRPr="008F5D12">
        <w:rPr>
          <w:rFonts w:asciiTheme="minorHAnsi" w:hAnsiTheme="minorHAnsi" w:cstheme="minorHAnsi"/>
          <w:color w:val="ED7D31" w:themeColor="accent2"/>
          <w:sz w:val="16"/>
          <w:szCs w:val="16"/>
          <w:lang w:val="en-GB"/>
        </w:rPr>
        <w:t>.</w:t>
      </w:r>
      <w:r w:rsidRPr="008F5D12">
        <w:rPr>
          <w:rFonts w:asciiTheme="minorHAnsi" w:hAnsiTheme="minorHAnsi" w:cstheme="minorHAnsi"/>
        </w:rPr>
        <w:br/>
      </w:r>
      <w:r w:rsidR="00FC11B3" w:rsidRPr="008F5D12">
        <w:rPr>
          <w:rFonts w:asciiTheme="minorHAnsi" w:hAnsiTheme="minorHAnsi" w:cstheme="minorHAnsi"/>
          <w:color w:val="ED7D31" w:themeColor="accent2"/>
          <w:sz w:val="16"/>
          <w:szCs w:val="16"/>
        </w:rPr>
        <w:t xml:space="preserve">Bourgeois-Gironde, Sacha. </w:t>
      </w:r>
      <w:r w:rsidR="00FC11B3" w:rsidRPr="008F5D12">
        <w:rPr>
          <w:rFonts w:asciiTheme="minorHAnsi" w:hAnsiTheme="minorHAnsi" w:cstheme="minorHAnsi"/>
          <w:i/>
          <w:iCs/>
          <w:color w:val="ED7D31" w:themeColor="accent2"/>
          <w:sz w:val="16"/>
          <w:szCs w:val="16"/>
        </w:rPr>
        <w:t>Regret and the Rationality of Choices</w:t>
      </w:r>
      <w:r w:rsidR="00FC11B3" w:rsidRPr="008F5D12">
        <w:rPr>
          <w:rFonts w:asciiTheme="minorHAnsi" w:hAnsiTheme="minorHAnsi" w:cstheme="minorHAnsi"/>
          <w:color w:val="ED7D31" w:themeColor="accent2"/>
          <w:sz w:val="16"/>
          <w:szCs w:val="16"/>
        </w:rPr>
        <w:t>. Royal Society</w:t>
      </w:r>
      <w:r w:rsidR="00EE4F3F" w:rsidRPr="008F5D12">
        <w:rPr>
          <w:rFonts w:asciiTheme="minorHAnsi" w:hAnsiTheme="minorHAnsi" w:cstheme="minorHAnsi"/>
          <w:color w:val="ED7D31" w:themeColor="accent2"/>
          <w:sz w:val="16"/>
          <w:szCs w:val="16"/>
        </w:rPr>
        <w:t>, 2010</w:t>
      </w:r>
      <w:r w:rsidR="003D1366" w:rsidRPr="008F5D12">
        <w:rPr>
          <w:rFonts w:asciiTheme="minorHAnsi" w:hAnsiTheme="minorHAnsi" w:cstheme="minorHAnsi"/>
          <w:color w:val="ED7D31" w:themeColor="accent2"/>
          <w:sz w:val="16"/>
          <w:szCs w:val="16"/>
        </w:rPr>
        <w:t>.</w:t>
      </w:r>
      <w:r w:rsidRPr="008F5D12">
        <w:rPr>
          <w:rFonts w:asciiTheme="minorHAnsi" w:hAnsiTheme="minorHAnsi" w:cstheme="minorHAnsi"/>
        </w:rPr>
        <w:br/>
      </w:r>
      <w:proofErr w:type="spellStart"/>
      <w:r w:rsidR="0052053A" w:rsidRPr="008F5D12">
        <w:rPr>
          <w:rFonts w:asciiTheme="minorHAnsi" w:hAnsiTheme="minorHAnsi" w:cstheme="minorHAnsi"/>
          <w:color w:val="000000" w:themeColor="text1"/>
          <w:sz w:val="16"/>
          <w:szCs w:val="16"/>
        </w:rPr>
        <w:t>Dumbadze</w:t>
      </w:r>
      <w:proofErr w:type="spellEnd"/>
      <w:r w:rsidR="0052053A" w:rsidRPr="008F5D12">
        <w:rPr>
          <w:rFonts w:asciiTheme="minorHAnsi" w:hAnsiTheme="minorHAnsi" w:cstheme="minorHAnsi"/>
          <w:color w:val="000000" w:themeColor="text1"/>
          <w:sz w:val="16"/>
          <w:szCs w:val="16"/>
        </w:rPr>
        <w:t xml:space="preserve">, Alexander. </w:t>
      </w:r>
      <w:r w:rsidR="0052053A" w:rsidRPr="008F5D12">
        <w:rPr>
          <w:rFonts w:asciiTheme="minorHAnsi" w:hAnsiTheme="minorHAnsi" w:cstheme="minorHAnsi"/>
          <w:i/>
          <w:iCs/>
          <w:color w:val="000000" w:themeColor="text1"/>
          <w:sz w:val="16"/>
          <w:szCs w:val="16"/>
        </w:rPr>
        <w:t xml:space="preserve">Bas Jan </w:t>
      </w:r>
      <w:proofErr w:type="spellStart"/>
      <w:r w:rsidR="0052053A" w:rsidRPr="008F5D12">
        <w:rPr>
          <w:rFonts w:asciiTheme="minorHAnsi" w:hAnsiTheme="minorHAnsi" w:cstheme="minorHAnsi"/>
          <w:i/>
          <w:iCs/>
          <w:color w:val="000000" w:themeColor="text1"/>
          <w:sz w:val="16"/>
          <w:szCs w:val="16"/>
        </w:rPr>
        <w:t>Ader</w:t>
      </w:r>
      <w:proofErr w:type="spellEnd"/>
      <w:r w:rsidR="0052053A" w:rsidRPr="008F5D12">
        <w:rPr>
          <w:rFonts w:asciiTheme="minorHAnsi" w:hAnsiTheme="minorHAnsi" w:cstheme="minorHAnsi"/>
          <w:i/>
          <w:iCs/>
          <w:color w:val="000000" w:themeColor="text1"/>
          <w:sz w:val="16"/>
          <w:szCs w:val="16"/>
        </w:rPr>
        <w:t>: Death Is Elsewhere</w:t>
      </w:r>
      <w:r w:rsidR="003D1366" w:rsidRPr="008F5D12">
        <w:rPr>
          <w:rFonts w:asciiTheme="minorHAnsi" w:hAnsiTheme="minorHAnsi" w:cstheme="minorHAnsi"/>
          <w:color w:val="000000" w:themeColor="text1"/>
          <w:sz w:val="16"/>
          <w:szCs w:val="16"/>
        </w:rPr>
        <w:t>. The University of Chicago Press, 2013.</w:t>
      </w:r>
      <w:r w:rsidRPr="008F5D12">
        <w:rPr>
          <w:rFonts w:asciiTheme="minorHAnsi" w:hAnsiTheme="minorHAnsi" w:cstheme="minorHAnsi"/>
        </w:rPr>
        <w:br/>
      </w:r>
      <w:r w:rsidR="00D44267" w:rsidRPr="008F5D12">
        <w:rPr>
          <w:rFonts w:asciiTheme="minorHAnsi" w:hAnsiTheme="minorHAnsi" w:cstheme="minorHAnsi"/>
          <w:color w:val="000000" w:themeColor="text1"/>
          <w:sz w:val="16"/>
          <w:szCs w:val="16"/>
          <w:lang w:val="is-IS"/>
        </w:rPr>
        <w:t xml:space="preserve">Williams, James C. </w:t>
      </w:r>
      <w:r w:rsidR="00D44267" w:rsidRPr="008F5D12">
        <w:rPr>
          <w:rFonts w:asciiTheme="minorHAnsi" w:hAnsiTheme="minorHAnsi" w:cstheme="minorHAnsi"/>
          <w:i/>
          <w:iCs/>
          <w:color w:val="000000" w:themeColor="text1"/>
          <w:sz w:val="16"/>
          <w:szCs w:val="16"/>
          <w:lang w:val="is-IS"/>
        </w:rPr>
        <w:t>Sailing as Play</w:t>
      </w:r>
      <w:r w:rsidR="00D44267" w:rsidRPr="008F5D12">
        <w:rPr>
          <w:rFonts w:asciiTheme="minorHAnsi" w:hAnsiTheme="minorHAnsi" w:cstheme="minorHAnsi"/>
          <w:color w:val="000000" w:themeColor="text1"/>
          <w:sz w:val="16"/>
          <w:szCs w:val="16"/>
          <w:lang w:val="is-IS"/>
        </w:rPr>
        <w:t>. 2013</w:t>
      </w:r>
      <w:r w:rsidRPr="008F5D12">
        <w:rPr>
          <w:rFonts w:asciiTheme="minorHAnsi" w:hAnsiTheme="minorHAnsi" w:cstheme="minorHAnsi"/>
        </w:rPr>
        <w:br/>
      </w:r>
      <w:r w:rsidR="00140049" w:rsidRPr="008F5D12">
        <w:rPr>
          <w:rFonts w:asciiTheme="minorHAnsi" w:hAnsiTheme="minorHAnsi" w:cstheme="minorHAnsi"/>
          <w:color w:val="000000" w:themeColor="text1"/>
          <w:sz w:val="16"/>
          <w:szCs w:val="16"/>
        </w:rPr>
        <w:t xml:space="preserve">Garcia, Tristan, Mark Allan Ohm &amp; Jon Cogburn. </w:t>
      </w:r>
      <w:r w:rsidR="00140049" w:rsidRPr="008F5D12">
        <w:rPr>
          <w:rFonts w:asciiTheme="minorHAnsi" w:hAnsiTheme="minorHAnsi" w:cstheme="minorHAnsi"/>
          <w:i/>
          <w:iCs/>
          <w:color w:val="000000" w:themeColor="text1"/>
          <w:sz w:val="16"/>
          <w:szCs w:val="16"/>
        </w:rPr>
        <w:t>Form and Object: A Treatise on Things</w:t>
      </w:r>
      <w:r w:rsidR="00140049" w:rsidRPr="008F5D12">
        <w:rPr>
          <w:rFonts w:asciiTheme="minorHAnsi" w:hAnsiTheme="minorHAnsi" w:cstheme="minorHAnsi"/>
          <w:color w:val="000000" w:themeColor="text1"/>
          <w:sz w:val="16"/>
          <w:szCs w:val="16"/>
        </w:rPr>
        <w:t>. Edinburgh University Press, 2014</w:t>
      </w:r>
      <w:r w:rsidR="003952EF" w:rsidRPr="008F5D12">
        <w:rPr>
          <w:rFonts w:asciiTheme="minorHAnsi" w:hAnsiTheme="minorHAnsi" w:cstheme="minorHAnsi"/>
          <w:color w:val="000000" w:themeColor="text1"/>
          <w:sz w:val="16"/>
          <w:szCs w:val="16"/>
        </w:rPr>
        <w:t>.</w:t>
      </w:r>
      <w:r w:rsidRPr="008F5D12">
        <w:rPr>
          <w:rFonts w:asciiTheme="minorHAnsi" w:hAnsiTheme="minorHAnsi" w:cstheme="minorHAnsi"/>
        </w:rPr>
        <w:br/>
      </w:r>
      <w:proofErr w:type="spellStart"/>
      <w:r w:rsidRPr="008F5D12">
        <w:rPr>
          <w:rFonts w:asciiTheme="minorHAnsi" w:hAnsiTheme="minorHAnsi" w:cstheme="minorHAnsi"/>
          <w:color w:val="000000" w:themeColor="text1"/>
          <w:sz w:val="16"/>
          <w:szCs w:val="16"/>
          <w:lang w:val="en-GB"/>
        </w:rPr>
        <w:t>Kuijper</w:t>
      </w:r>
      <w:proofErr w:type="spellEnd"/>
      <w:r w:rsidRPr="008F5D12">
        <w:rPr>
          <w:rFonts w:asciiTheme="minorHAnsi" w:hAnsiTheme="minorHAnsi" w:cstheme="minorHAnsi"/>
          <w:color w:val="000000" w:themeColor="text1"/>
          <w:sz w:val="16"/>
          <w:szCs w:val="16"/>
          <w:lang w:val="en-GB"/>
        </w:rPr>
        <w:t xml:space="preserve">, Marijn. </w:t>
      </w:r>
      <w:r w:rsidRPr="008F5D12">
        <w:rPr>
          <w:rFonts w:asciiTheme="minorHAnsi" w:hAnsiTheme="minorHAnsi" w:cstheme="minorHAnsi"/>
          <w:i/>
          <w:iCs/>
          <w:color w:val="000000" w:themeColor="text1"/>
          <w:sz w:val="16"/>
          <w:szCs w:val="16"/>
          <w:lang w:val="en-GB"/>
        </w:rPr>
        <w:t>Regarding you &amp; me: Six attempts at getting closer to my father</w:t>
      </w:r>
      <w:r w:rsidRPr="008F5D12">
        <w:rPr>
          <w:rFonts w:asciiTheme="minorHAnsi" w:hAnsiTheme="minorHAnsi" w:cstheme="minorHAnsi"/>
          <w:color w:val="000000" w:themeColor="text1"/>
          <w:sz w:val="16"/>
          <w:szCs w:val="16"/>
          <w:lang w:val="en-GB"/>
        </w:rPr>
        <w:t>, Self-published, 2019.</w:t>
      </w:r>
      <w:r w:rsidRPr="008F5D12">
        <w:rPr>
          <w:rFonts w:asciiTheme="minorHAnsi" w:hAnsiTheme="minorHAnsi" w:cstheme="minorHAnsi"/>
        </w:rPr>
        <w:br/>
      </w:r>
      <w:r w:rsidRPr="008F5D12">
        <w:rPr>
          <w:rFonts w:asciiTheme="minorHAnsi" w:hAnsiTheme="minorHAnsi" w:cstheme="minorHAnsi"/>
          <w:color w:val="000000" w:themeColor="text1"/>
          <w:sz w:val="16"/>
          <w:szCs w:val="16"/>
          <w:lang w:val="en-GB"/>
        </w:rPr>
        <w:t xml:space="preserve">Cools, Guy. Performing Mourning: Laments in Contemporary Art. </w:t>
      </w:r>
      <w:proofErr w:type="spellStart"/>
      <w:r w:rsidRPr="008F5D12">
        <w:rPr>
          <w:rFonts w:asciiTheme="minorHAnsi" w:hAnsiTheme="minorHAnsi" w:cstheme="minorHAnsi"/>
          <w:color w:val="000000" w:themeColor="text1"/>
          <w:sz w:val="16"/>
          <w:szCs w:val="16"/>
          <w:lang w:val="en-GB"/>
        </w:rPr>
        <w:t>Valiz</w:t>
      </w:r>
      <w:proofErr w:type="spellEnd"/>
      <w:r w:rsidRPr="008F5D12">
        <w:rPr>
          <w:rFonts w:asciiTheme="minorHAnsi" w:hAnsiTheme="minorHAnsi" w:cstheme="minorHAnsi"/>
          <w:color w:val="000000" w:themeColor="text1"/>
          <w:sz w:val="16"/>
          <w:szCs w:val="16"/>
          <w:lang w:val="en-GB"/>
        </w:rPr>
        <w:t>, Amsterdam, 2021.</w:t>
      </w:r>
      <w:r w:rsidRPr="008F5D12">
        <w:rPr>
          <w:rFonts w:asciiTheme="minorHAnsi" w:hAnsiTheme="minorHAnsi" w:cstheme="minorHAnsi"/>
        </w:rPr>
        <w:br/>
      </w:r>
      <w:r w:rsidRPr="008F5D12">
        <w:rPr>
          <w:rFonts w:asciiTheme="minorHAnsi" w:hAnsiTheme="minorHAnsi" w:cstheme="minorHAnsi"/>
        </w:rPr>
        <w:br/>
      </w:r>
      <w:r w:rsidRPr="008F5D12">
        <w:rPr>
          <w:rFonts w:asciiTheme="minorHAnsi" w:hAnsiTheme="minorHAnsi" w:cstheme="minorHAnsi"/>
          <w:b/>
          <w:bCs/>
          <w:sz w:val="28"/>
          <w:szCs w:val="28"/>
          <w:lang w:val="en-GB"/>
        </w:rPr>
        <w:t>References</w:t>
      </w:r>
      <w:r w:rsidRPr="008F5D12">
        <w:rPr>
          <w:rFonts w:asciiTheme="minorHAnsi" w:hAnsiTheme="minorHAnsi" w:cstheme="minorHAnsi"/>
        </w:rPr>
        <w:br/>
      </w:r>
      <w:hyperlink r:id="rId24">
        <w:r w:rsidRPr="008F5D12">
          <w:rPr>
            <w:rStyle w:val="Hyperlink"/>
            <w:rFonts w:asciiTheme="minorHAnsi" w:eastAsiaTheme="majorEastAsia" w:hAnsiTheme="minorHAnsi" w:cstheme="minorHAnsi"/>
            <w:sz w:val="16"/>
            <w:szCs w:val="16"/>
            <w:lang w:val="en-GB"/>
          </w:rPr>
          <w:t>https://www.legstadaleit.com/tng/getperson.php?personID=I10598&amp;tree=Tree2</w:t>
        </w:r>
        <w:r w:rsidRPr="008F5D12">
          <w:rPr>
            <w:rFonts w:asciiTheme="minorHAnsi" w:hAnsiTheme="minorHAnsi" w:cstheme="minorHAnsi"/>
          </w:rPr>
          <w:br/>
        </w:r>
      </w:hyperlink>
      <w:hyperlink r:id="rId25">
        <w:r w:rsidRPr="008F5D12">
          <w:rPr>
            <w:rStyle w:val="Hyperlink"/>
            <w:rFonts w:asciiTheme="minorHAnsi" w:eastAsiaTheme="majorEastAsia" w:hAnsiTheme="minorHAnsi" w:cstheme="minorHAnsi"/>
            <w:sz w:val="16"/>
            <w:szCs w:val="16"/>
            <w:lang w:val="en-GB"/>
          </w:rPr>
          <w:t>https://www.britannica.com/place/Sahara-desert-Africa</w:t>
        </w:r>
        <w:r w:rsidRPr="008F5D12">
          <w:rPr>
            <w:rFonts w:asciiTheme="minorHAnsi" w:hAnsiTheme="minorHAnsi" w:cstheme="minorHAnsi"/>
          </w:rPr>
          <w:br/>
        </w:r>
      </w:hyperlink>
      <w:hyperlink r:id="rId26">
        <w:r w:rsidRPr="008F5D12">
          <w:rPr>
            <w:rStyle w:val="Hyperlink"/>
            <w:rFonts w:asciiTheme="minorHAnsi" w:eastAsiaTheme="majorEastAsia" w:hAnsiTheme="minorHAnsi" w:cstheme="minorHAnsi"/>
            <w:sz w:val="16"/>
            <w:szCs w:val="16"/>
            <w:lang w:val="en-GB"/>
          </w:rPr>
          <w:t>http://rkddb.rkd.nl/rkddb/digital_book/202003169.pdf</w:t>
        </w:r>
        <w:r w:rsidRPr="008F5D12">
          <w:rPr>
            <w:rFonts w:asciiTheme="minorHAnsi" w:hAnsiTheme="minorHAnsi" w:cstheme="minorHAnsi"/>
          </w:rPr>
          <w:br/>
        </w:r>
      </w:hyperlink>
      <w:hyperlink r:id="rId27">
        <w:r w:rsidRPr="008F5D12">
          <w:rPr>
            <w:rStyle w:val="Hyperlink"/>
            <w:rFonts w:asciiTheme="minorHAnsi" w:eastAsiaTheme="majorEastAsia" w:hAnsiTheme="minorHAnsi" w:cstheme="minorHAnsi"/>
            <w:sz w:val="16"/>
            <w:szCs w:val="16"/>
            <w:lang w:val="en-GB"/>
          </w:rPr>
          <w:t>https://geology.com/world/africa-satellite-image.shtml</w:t>
        </w:r>
        <w:r w:rsidRPr="008F5D12">
          <w:rPr>
            <w:rFonts w:asciiTheme="minorHAnsi" w:hAnsiTheme="minorHAnsi" w:cstheme="minorHAnsi"/>
          </w:rPr>
          <w:br/>
        </w:r>
      </w:hyperlink>
      <w:hyperlink r:id="rId28" w:anchor="page/n21/mode/2up">
        <w:r w:rsidRPr="008F5D12">
          <w:rPr>
            <w:rStyle w:val="Hyperlink"/>
            <w:rFonts w:asciiTheme="minorHAnsi" w:eastAsiaTheme="majorEastAsia" w:hAnsiTheme="minorHAnsi" w:cstheme="minorHAnsi"/>
            <w:sz w:val="16"/>
            <w:szCs w:val="16"/>
            <w:lang w:val="en-GB"/>
          </w:rPr>
          <w:t>https://timarit.is/page/1446004#page/n21/mode/2up</w:t>
        </w:r>
      </w:hyperlink>
      <w:r w:rsidR="00A95999" w:rsidRPr="008F5D12">
        <w:rPr>
          <w:rFonts w:asciiTheme="minorHAnsi" w:hAnsiTheme="minorHAnsi" w:cstheme="minorHAnsi"/>
          <w:lang w:val="en-GB"/>
        </w:rPr>
        <w:t xml:space="preserve"> </w:t>
      </w:r>
      <w:r w:rsidRPr="008F5D12">
        <w:rPr>
          <w:rFonts w:asciiTheme="minorHAnsi" w:hAnsiTheme="minorHAnsi" w:cstheme="minorHAnsi"/>
        </w:rPr>
        <w:br/>
      </w:r>
      <w:hyperlink r:id="rId29">
        <w:r w:rsidRPr="008F5D12">
          <w:rPr>
            <w:rStyle w:val="Hyperlink"/>
            <w:rFonts w:asciiTheme="minorHAnsi" w:eastAsiaTheme="majorEastAsia" w:hAnsiTheme="minorHAnsi" w:cstheme="minorHAnsi"/>
            <w:sz w:val="16"/>
            <w:szCs w:val="16"/>
            <w:lang w:val="en-GB"/>
          </w:rPr>
          <w:t>https://www.myfarewelling.com/article/movies-about-death</w:t>
        </w:r>
        <w:r w:rsidRPr="008F5D12">
          <w:rPr>
            <w:rFonts w:asciiTheme="minorHAnsi" w:hAnsiTheme="minorHAnsi" w:cstheme="minorHAnsi"/>
          </w:rPr>
          <w:br/>
        </w:r>
      </w:hyperlink>
      <w:hyperlink r:id="rId30">
        <w:r w:rsidRPr="008F5D12">
          <w:rPr>
            <w:rStyle w:val="Hyperlink"/>
            <w:rFonts w:asciiTheme="minorHAnsi" w:eastAsiaTheme="majorEastAsia" w:hAnsiTheme="minorHAnsi" w:cstheme="minorHAnsi"/>
            <w:sz w:val="16"/>
            <w:szCs w:val="16"/>
            <w:lang w:val="en-GB"/>
          </w:rPr>
          <w:t>https://pubs.lib.umn.edu/index.php/muraj/article/view/4512</w:t>
        </w:r>
        <w:r w:rsidRPr="008F5D12">
          <w:rPr>
            <w:rFonts w:asciiTheme="minorHAnsi" w:hAnsiTheme="minorHAnsi" w:cstheme="minorHAnsi"/>
          </w:rPr>
          <w:br/>
        </w:r>
      </w:hyperlink>
      <w:hyperlink r:id="rId31">
        <w:r w:rsidRPr="008F5D12">
          <w:rPr>
            <w:rStyle w:val="Hyperlink"/>
            <w:rFonts w:asciiTheme="minorHAnsi" w:eastAsiaTheme="majorEastAsia" w:hAnsiTheme="minorHAnsi" w:cstheme="minorHAnsi"/>
            <w:sz w:val="16"/>
            <w:szCs w:val="16"/>
            <w:lang w:val="en-GB"/>
          </w:rPr>
          <w:t>https://island.is/en/funeral-and-burial-place</w:t>
        </w:r>
        <w:r w:rsidRPr="008F5D12">
          <w:rPr>
            <w:rFonts w:asciiTheme="minorHAnsi" w:hAnsiTheme="minorHAnsi" w:cstheme="minorHAnsi"/>
          </w:rPr>
          <w:br/>
        </w:r>
      </w:hyperlink>
      <w:hyperlink r:id="rId32" w:anchor="page/n14/mode/2up">
        <w:r w:rsidRPr="008F5D12">
          <w:rPr>
            <w:rStyle w:val="Hyperlink"/>
            <w:rFonts w:asciiTheme="minorHAnsi" w:eastAsiaTheme="majorEastAsia" w:hAnsiTheme="minorHAnsi" w:cstheme="minorHAnsi"/>
            <w:sz w:val="16"/>
            <w:szCs w:val="16"/>
            <w:lang w:val="en-GB"/>
          </w:rPr>
          <w:t>https://timarit.is/page/2889164#page/n14/mode/2up</w:t>
        </w:r>
        <w:r w:rsidRPr="008F5D12">
          <w:rPr>
            <w:rFonts w:asciiTheme="minorHAnsi" w:hAnsiTheme="minorHAnsi" w:cstheme="minorHAnsi"/>
          </w:rPr>
          <w:br/>
        </w:r>
      </w:hyperlink>
      <w:hyperlink r:id="rId33">
        <w:r w:rsidRPr="008F5D12">
          <w:rPr>
            <w:rStyle w:val="Hyperlink"/>
            <w:rFonts w:asciiTheme="minorHAnsi" w:eastAsiaTheme="majorEastAsia" w:hAnsiTheme="minorHAnsi" w:cstheme="minorHAnsi"/>
            <w:sz w:val="16"/>
            <w:szCs w:val="16"/>
            <w:lang w:val="en-GB"/>
          </w:rPr>
          <w:t>https://www.mbl.is/greinasafn/grein/268631/</w:t>
        </w:r>
        <w:r w:rsidRPr="008F5D12">
          <w:rPr>
            <w:rFonts w:asciiTheme="minorHAnsi" w:hAnsiTheme="minorHAnsi" w:cstheme="minorHAnsi"/>
          </w:rPr>
          <w:br/>
        </w:r>
      </w:hyperlink>
      <w:hyperlink r:id="rId34">
        <w:r w:rsidRPr="008F5D12">
          <w:rPr>
            <w:rStyle w:val="Hyperlink"/>
            <w:rFonts w:asciiTheme="minorHAnsi" w:eastAsiaTheme="majorEastAsia" w:hAnsiTheme="minorHAnsi" w:cstheme="minorHAnsi"/>
            <w:sz w:val="16"/>
            <w:szCs w:val="16"/>
            <w:lang w:val="en-GB"/>
          </w:rPr>
          <w:t>https://www.joincake.com/blog/death-documentary/</w:t>
        </w:r>
        <w:r w:rsidRPr="008F5D12">
          <w:rPr>
            <w:rFonts w:asciiTheme="minorHAnsi" w:hAnsiTheme="minorHAnsi" w:cstheme="minorHAnsi"/>
          </w:rPr>
          <w:br/>
        </w:r>
      </w:hyperlink>
      <w:hyperlink r:id="rId35">
        <w:r w:rsidRPr="008F5D12">
          <w:rPr>
            <w:rStyle w:val="Hyperlink"/>
            <w:rFonts w:asciiTheme="minorHAnsi" w:eastAsiaTheme="majorEastAsia" w:hAnsiTheme="minorHAnsi" w:cstheme="minorHAnsi"/>
            <w:sz w:val="16"/>
            <w:szCs w:val="16"/>
            <w:lang w:val="en-GB"/>
          </w:rPr>
          <w:t>https://www.saltwaterjournal.life/blog/best-sailing-documentaries-to-watch-in-2021</w:t>
        </w:r>
        <w:r w:rsidRPr="008F5D12">
          <w:rPr>
            <w:rFonts w:asciiTheme="minorHAnsi" w:hAnsiTheme="minorHAnsi" w:cstheme="minorHAnsi"/>
          </w:rPr>
          <w:br/>
        </w:r>
      </w:hyperlink>
      <w:hyperlink r:id="rId36">
        <w:r w:rsidRPr="008F5D12">
          <w:rPr>
            <w:rStyle w:val="Hyperlink"/>
            <w:rFonts w:asciiTheme="minorHAnsi" w:eastAsiaTheme="majorEastAsia" w:hAnsiTheme="minorHAnsi" w:cstheme="minorHAnsi"/>
            <w:sz w:val="16"/>
            <w:szCs w:val="16"/>
            <w:lang w:val="en-GB"/>
          </w:rPr>
          <w:t>http://cic.org.ar/subpaginas/listaderatings.html</w:t>
        </w:r>
        <w:r w:rsidRPr="008F5D12">
          <w:rPr>
            <w:rFonts w:asciiTheme="minorHAnsi" w:hAnsiTheme="minorHAnsi" w:cstheme="minorHAnsi"/>
          </w:rPr>
          <w:br/>
        </w:r>
      </w:hyperlink>
      <w:hyperlink r:id="rId37" w:anchor="page/n38/mode/2up">
        <w:r w:rsidRPr="008F5D12">
          <w:rPr>
            <w:rStyle w:val="Hyperlink"/>
            <w:rFonts w:asciiTheme="minorHAnsi" w:eastAsiaTheme="majorEastAsia" w:hAnsiTheme="minorHAnsi" w:cstheme="minorHAnsi"/>
            <w:sz w:val="16"/>
            <w:szCs w:val="16"/>
            <w:lang w:val="en-GB"/>
          </w:rPr>
          <w:t>https://timarit.is/page/1855212#page/n38/mode/2up</w:t>
        </w:r>
        <w:r w:rsidRPr="008F5D12">
          <w:rPr>
            <w:rFonts w:asciiTheme="minorHAnsi" w:hAnsiTheme="minorHAnsi" w:cstheme="minorHAnsi"/>
          </w:rPr>
          <w:br/>
        </w:r>
      </w:hyperlink>
      <w:hyperlink r:id="rId38">
        <w:r w:rsidRPr="008F5D12">
          <w:rPr>
            <w:rStyle w:val="Hyperlink"/>
            <w:rFonts w:asciiTheme="minorHAnsi" w:eastAsiaTheme="majorEastAsia" w:hAnsiTheme="minorHAnsi" w:cstheme="minorHAnsi"/>
            <w:sz w:val="16"/>
            <w:szCs w:val="16"/>
            <w:lang w:val="en-GB"/>
          </w:rPr>
          <w:t>http://www.thingeyri.is/frettir/Merkir_Islendingar_-_Gudmundur_Thoroddsen/</w:t>
        </w:r>
        <w:r w:rsidRPr="008F5D12">
          <w:rPr>
            <w:rFonts w:asciiTheme="minorHAnsi" w:hAnsiTheme="minorHAnsi" w:cstheme="minorHAnsi"/>
          </w:rPr>
          <w:br/>
        </w:r>
      </w:hyperlink>
      <w:hyperlink r:id="rId39">
        <w:r w:rsidRPr="008F5D12">
          <w:rPr>
            <w:rStyle w:val="Hyperlink"/>
            <w:rFonts w:asciiTheme="minorHAnsi" w:eastAsiaTheme="majorEastAsia" w:hAnsiTheme="minorHAnsi" w:cstheme="minorHAnsi"/>
            <w:sz w:val="16"/>
            <w:szCs w:val="16"/>
            <w:lang w:val="en-GB"/>
          </w:rPr>
          <w:t>https://www.mbl.is/greinasafn/grein/117946/</w:t>
        </w:r>
        <w:r w:rsidRPr="008F5D12">
          <w:rPr>
            <w:rFonts w:asciiTheme="minorHAnsi" w:hAnsiTheme="minorHAnsi" w:cstheme="minorHAnsi"/>
          </w:rPr>
          <w:br/>
        </w:r>
      </w:hyperlink>
      <w:hyperlink r:id="rId40">
        <w:r w:rsidRPr="008F5D12">
          <w:rPr>
            <w:rStyle w:val="Hyperlink"/>
            <w:rFonts w:asciiTheme="minorHAnsi" w:eastAsiaTheme="majorEastAsia" w:hAnsiTheme="minorHAnsi" w:cstheme="minorHAnsi"/>
            <w:sz w:val="16"/>
            <w:szCs w:val="16"/>
            <w:lang w:val="en-GB"/>
          </w:rPr>
          <w:t>https://www.newsflare.com/video/219539/changing-the-clothes-of-the-dead-the-unique-summer-ritual-of-indonesias-toraja-culture</w:t>
        </w:r>
        <w:r w:rsidRPr="008F5D12">
          <w:rPr>
            <w:rFonts w:asciiTheme="minorHAnsi" w:hAnsiTheme="minorHAnsi" w:cstheme="minorHAnsi"/>
          </w:rPr>
          <w:br/>
        </w:r>
      </w:hyperlink>
      <w:hyperlink r:id="rId41">
        <w:r w:rsidRPr="008F5D12">
          <w:rPr>
            <w:rStyle w:val="Hyperlink"/>
            <w:rFonts w:asciiTheme="minorHAnsi" w:eastAsiaTheme="majorEastAsia" w:hAnsiTheme="minorHAnsi" w:cstheme="minorHAnsi"/>
            <w:sz w:val="16"/>
            <w:szCs w:val="16"/>
            <w:lang w:val="en-GB"/>
          </w:rPr>
          <w:t>https://www.mbl.is/greinasafn/grein/269969/</w:t>
        </w:r>
        <w:r w:rsidRPr="008F5D12">
          <w:rPr>
            <w:rFonts w:asciiTheme="minorHAnsi" w:hAnsiTheme="minorHAnsi" w:cstheme="minorHAnsi"/>
          </w:rPr>
          <w:br/>
        </w:r>
      </w:hyperlink>
      <w:hyperlink r:id="rId42">
        <w:r w:rsidRPr="008F5D12">
          <w:rPr>
            <w:rStyle w:val="Hyperlink"/>
            <w:rFonts w:asciiTheme="minorHAnsi" w:eastAsiaTheme="majorEastAsia" w:hAnsiTheme="minorHAnsi" w:cstheme="minorHAnsi"/>
            <w:sz w:val="16"/>
            <w:szCs w:val="16"/>
            <w:lang w:val="en-GB"/>
          </w:rPr>
          <w:t>https://www.oxfordreference.com/display/10.1093/oi/authority.20110803095515843</w:t>
        </w:r>
        <w:r w:rsidRPr="008F5D12">
          <w:rPr>
            <w:rFonts w:asciiTheme="minorHAnsi" w:hAnsiTheme="minorHAnsi" w:cstheme="minorHAnsi"/>
          </w:rPr>
          <w:br/>
        </w:r>
      </w:hyperlink>
      <w:hyperlink r:id="rId43">
        <w:r w:rsidRPr="008F5D12">
          <w:rPr>
            <w:rStyle w:val="Hyperlink"/>
            <w:rFonts w:asciiTheme="minorHAnsi" w:eastAsiaTheme="majorEastAsia" w:hAnsiTheme="minorHAnsi" w:cstheme="minorHAnsi"/>
            <w:sz w:val="16"/>
            <w:szCs w:val="16"/>
            <w:lang w:val="en-GB"/>
          </w:rPr>
          <w:t>https://www.who.int/news-room/fact-sheets/detail/malaria</w:t>
        </w:r>
        <w:r w:rsidRPr="008F5D12">
          <w:rPr>
            <w:rFonts w:asciiTheme="minorHAnsi" w:hAnsiTheme="minorHAnsi" w:cstheme="minorHAnsi"/>
          </w:rPr>
          <w:br/>
        </w:r>
      </w:hyperlink>
      <w:hyperlink r:id="rId44">
        <w:r w:rsidRPr="008F5D12">
          <w:rPr>
            <w:rStyle w:val="Hyperlink"/>
            <w:rFonts w:asciiTheme="minorHAnsi" w:eastAsiaTheme="majorEastAsia" w:hAnsiTheme="minorHAnsi" w:cstheme="minorHAnsi"/>
            <w:sz w:val="16"/>
            <w:szCs w:val="16"/>
            <w:lang w:val="en-GB"/>
          </w:rPr>
          <w:t>https://www.nytimes.com/2020/12/14/travel/torajan-death-rituals-indonesia.html</w:t>
        </w:r>
        <w:r w:rsidRPr="008F5D12">
          <w:rPr>
            <w:rFonts w:asciiTheme="minorHAnsi" w:hAnsiTheme="minorHAnsi" w:cstheme="minorHAnsi"/>
          </w:rPr>
          <w:br/>
        </w:r>
      </w:hyperlink>
      <w:hyperlink r:id="rId45">
        <w:r w:rsidRPr="008F5D12">
          <w:rPr>
            <w:rStyle w:val="Hyperlink"/>
            <w:rFonts w:asciiTheme="minorHAnsi" w:eastAsiaTheme="majorEastAsia" w:hAnsiTheme="minorHAnsi" w:cstheme="minorHAnsi"/>
            <w:sz w:val="16"/>
            <w:szCs w:val="16"/>
            <w:lang w:val="en-GB"/>
          </w:rPr>
          <w:t>https://www.nytimes.com/2005/12/11/fashion/sundaystyles/in-the-rear-window-tributes-to-the-dead.html</w:t>
        </w:r>
        <w:r w:rsidRPr="008F5D12">
          <w:rPr>
            <w:rFonts w:asciiTheme="minorHAnsi" w:hAnsiTheme="minorHAnsi" w:cstheme="minorHAnsi"/>
          </w:rPr>
          <w:br/>
        </w:r>
      </w:hyperlink>
      <w:hyperlink r:id="rId46">
        <w:r w:rsidRPr="008F5D12">
          <w:rPr>
            <w:rStyle w:val="Hyperlink"/>
            <w:rFonts w:asciiTheme="minorHAnsi" w:eastAsiaTheme="majorEastAsia" w:hAnsiTheme="minorHAnsi" w:cstheme="minorHAnsi"/>
            <w:sz w:val="16"/>
            <w:szCs w:val="16"/>
            <w:lang w:val="en-GB"/>
          </w:rPr>
          <w:t>https://brewminate.com/a-history-of-grief-and-mourning-across-cultures-and-religions/</w:t>
        </w:r>
        <w:r w:rsidRPr="008F5D12">
          <w:rPr>
            <w:rFonts w:asciiTheme="minorHAnsi" w:hAnsiTheme="minorHAnsi" w:cstheme="minorHAnsi"/>
          </w:rPr>
          <w:br/>
        </w:r>
      </w:hyperlink>
      <w:hyperlink r:id="rId47">
        <w:r w:rsidRPr="008F5D12">
          <w:rPr>
            <w:rStyle w:val="Hyperlink"/>
            <w:rFonts w:asciiTheme="minorHAnsi" w:eastAsiaTheme="majorEastAsia" w:hAnsiTheme="minorHAnsi" w:cstheme="minorHAnsi"/>
            <w:sz w:val="16"/>
            <w:szCs w:val="16"/>
            <w:lang w:val="en-GB"/>
          </w:rPr>
          <w:t>https://www.cabinetmagazine.org/issues/16/cohen.php</w:t>
        </w:r>
        <w:r w:rsidRPr="008F5D12">
          <w:rPr>
            <w:rFonts w:asciiTheme="minorHAnsi" w:hAnsiTheme="minorHAnsi" w:cstheme="minorHAnsi"/>
          </w:rPr>
          <w:br/>
        </w:r>
      </w:hyperlink>
      <w:hyperlink r:id="rId48">
        <w:r w:rsidRPr="008F5D12">
          <w:rPr>
            <w:rStyle w:val="Hyperlink"/>
            <w:rFonts w:asciiTheme="minorHAnsi" w:eastAsiaTheme="majorEastAsia" w:hAnsiTheme="minorHAnsi" w:cstheme="minorHAnsi"/>
            <w:sz w:val="16"/>
            <w:szCs w:val="16"/>
            <w:lang w:val="en-GB"/>
          </w:rPr>
          <w:t>https://www.cabinetmagazine.org/issues/43/pottage.php</w:t>
        </w:r>
        <w:r w:rsidRPr="008F5D12">
          <w:rPr>
            <w:rFonts w:asciiTheme="minorHAnsi" w:hAnsiTheme="minorHAnsi" w:cstheme="minorHAnsi"/>
          </w:rPr>
          <w:br/>
        </w:r>
      </w:hyperlink>
      <w:hyperlink r:id="rId49">
        <w:r w:rsidRPr="008F5D12">
          <w:rPr>
            <w:rStyle w:val="Hyperlink"/>
            <w:rFonts w:asciiTheme="minorHAnsi" w:eastAsiaTheme="majorEastAsia" w:hAnsiTheme="minorHAnsi" w:cstheme="minorHAnsi"/>
            <w:sz w:val="16"/>
            <w:szCs w:val="16"/>
            <w:lang w:val="en-GB"/>
          </w:rPr>
          <w:t>https://www.cabinetmagazine.org/issues/22/myles.php</w:t>
        </w:r>
        <w:r w:rsidRPr="008F5D12">
          <w:rPr>
            <w:rFonts w:asciiTheme="minorHAnsi" w:hAnsiTheme="minorHAnsi" w:cstheme="minorHAnsi"/>
          </w:rPr>
          <w:br/>
        </w:r>
      </w:hyperlink>
      <w:hyperlink r:id="rId50">
        <w:r w:rsidRPr="008F5D12">
          <w:rPr>
            <w:rStyle w:val="Hyperlink"/>
            <w:rFonts w:asciiTheme="minorHAnsi" w:eastAsiaTheme="majorEastAsia" w:hAnsiTheme="minorHAnsi" w:cstheme="minorHAnsi"/>
            <w:sz w:val="16"/>
            <w:szCs w:val="16"/>
            <w:lang w:val="en-GB"/>
          </w:rPr>
          <w:t>https://www.imdb.com/title/tt2379713/</w:t>
        </w:r>
        <w:r w:rsidRPr="008F5D12">
          <w:rPr>
            <w:rFonts w:asciiTheme="minorHAnsi" w:hAnsiTheme="minorHAnsi" w:cstheme="minorHAnsi"/>
          </w:rPr>
          <w:br/>
        </w:r>
      </w:hyperlink>
      <w:hyperlink r:id="rId51">
        <w:r w:rsidRPr="008F5D12">
          <w:rPr>
            <w:rStyle w:val="Hyperlink"/>
            <w:rFonts w:asciiTheme="minorHAnsi" w:eastAsiaTheme="majorEastAsia" w:hAnsiTheme="minorHAnsi" w:cstheme="minorHAnsi"/>
            <w:sz w:val="16"/>
            <w:szCs w:val="16"/>
            <w:lang w:val="en-GB"/>
          </w:rPr>
          <w:t>https://www.imdb.com/title/tt2380307/?ref_=fn_al_tt_1</w:t>
        </w:r>
        <w:r w:rsidRPr="008F5D12">
          <w:rPr>
            <w:rFonts w:asciiTheme="minorHAnsi" w:hAnsiTheme="minorHAnsi" w:cstheme="minorHAnsi"/>
          </w:rPr>
          <w:br/>
        </w:r>
      </w:hyperlink>
      <w:hyperlink r:id="rId52">
        <w:r w:rsidRPr="008F5D12">
          <w:rPr>
            <w:rStyle w:val="Hyperlink"/>
            <w:rFonts w:asciiTheme="minorHAnsi" w:eastAsiaTheme="majorEastAsia" w:hAnsiTheme="minorHAnsi" w:cstheme="minorHAnsi"/>
            <w:sz w:val="16"/>
            <w:szCs w:val="16"/>
            <w:lang w:val="en-GB"/>
          </w:rPr>
          <w:t>https://plato.stanford.edu/entries/arendt/</w:t>
        </w:r>
        <w:r w:rsidRPr="008F5D12">
          <w:rPr>
            <w:rFonts w:asciiTheme="minorHAnsi" w:hAnsiTheme="minorHAnsi" w:cstheme="minorHAnsi"/>
          </w:rPr>
          <w:br/>
        </w:r>
      </w:hyperlink>
      <w:hyperlink r:id="rId53">
        <w:r w:rsidR="00A838C7" w:rsidRPr="008F5D12">
          <w:rPr>
            <w:rStyle w:val="Hyperlink"/>
            <w:rFonts w:asciiTheme="minorHAnsi" w:hAnsiTheme="minorHAnsi" w:cstheme="minorHAnsi"/>
            <w:sz w:val="16"/>
            <w:szCs w:val="16"/>
            <w:lang w:val="en-GB"/>
          </w:rPr>
          <w:t>https://www.smithsonianmag.com/smithsonian-institution/fourteen-works-art-portray-bonds-fatherhood-across-time-and-culture-180975106/</w:t>
        </w:r>
      </w:hyperlink>
    </w:p>
    <w:sectPr w:rsidR="00DF788E" w:rsidRPr="008F5D12" w:rsidSect="00C51B86">
      <w:pgSz w:w="11906" w:h="16838"/>
      <w:pgMar w:top="1191" w:right="1440" w:bottom="1191"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24C85" w14:textId="77777777" w:rsidR="00C037E2" w:rsidRDefault="00C037E2" w:rsidP="007C43CF">
      <w:r>
        <w:separator/>
      </w:r>
    </w:p>
  </w:endnote>
  <w:endnote w:type="continuationSeparator" w:id="0">
    <w:p w14:paraId="3A24889E" w14:textId="77777777" w:rsidR="00C037E2" w:rsidRDefault="00C037E2" w:rsidP="007C43CF">
      <w:r>
        <w:continuationSeparator/>
      </w:r>
    </w:p>
  </w:endnote>
  <w:endnote w:type="continuationNotice" w:id="1">
    <w:p w14:paraId="0E074130" w14:textId="77777777" w:rsidR="007F0BEB" w:rsidRDefault="007F0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4CCA6" w14:textId="77777777" w:rsidR="00C037E2" w:rsidRDefault="00C037E2" w:rsidP="007C43CF">
      <w:r>
        <w:separator/>
      </w:r>
    </w:p>
  </w:footnote>
  <w:footnote w:type="continuationSeparator" w:id="0">
    <w:p w14:paraId="111D0641" w14:textId="77777777" w:rsidR="00C037E2" w:rsidRDefault="00C037E2" w:rsidP="007C43CF">
      <w:r>
        <w:continuationSeparator/>
      </w:r>
    </w:p>
  </w:footnote>
  <w:footnote w:type="continuationNotice" w:id="1">
    <w:p w14:paraId="07360D58" w14:textId="77777777" w:rsidR="007F0BEB" w:rsidRDefault="007F0BEB"/>
  </w:footnote>
  <w:footnote w:id="2">
    <w:p w14:paraId="3C28E93D" w14:textId="77777777" w:rsidR="2E6F7E69" w:rsidRDefault="2E6F7E69" w:rsidP="2E6F7E69">
      <w:pPr>
        <w:pStyle w:val="FootnoteText"/>
        <w:rPr>
          <w:lang w:val="is-IS"/>
        </w:rPr>
      </w:pPr>
      <w:r w:rsidRPr="2E6F7E69">
        <w:rPr>
          <w:rStyle w:val="FootnoteReference"/>
          <w:sz w:val="16"/>
          <w:szCs w:val="16"/>
        </w:rPr>
        <w:footnoteRef/>
      </w:r>
      <w:r w:rsidRPr="2E6F7E69">
        <w:rPr>
          <w:sz w:val="16"/>
          <w:szCs w:val="16"/>
        </w:rPr>
        <w:t xml:space="preserve"> </w:t>
      </w:r>
      <w:r w:rsidRPr="2E6F7E69">
        <w:rPr>
          <w:sz w:val="16"/>
          <w:szCs w:val="16"/>
          <w:lang w:val="en-GB"/>
        </w:rPr>
        <w:t xml:space="preserve">Bruno, Giuliana. </w:t>
      </w:r>
      <w:r w:rsidRPr="2E6F7E69">
        <w:rPr>
          <w:i/>
          <w:iCs/>
          <w:sz w:val="16"/>
          <w:szCs w:val="16"/>
          <w:lang w:val="en-GB"/>
        </w:rPr>
        <w:t>Atlas of Emotion</w:t>
      </w:r>
      <w:r w:rsidRPr="2E6F7E69">
        <w:rPr>
          <w:sz w:val="16"/>
          <w:szCs w:val="16"/>
          <w:lang w:val="en-GB"/>
        </w:rPr>
        <w:t xml:space="preserve">. </w:t>
      </w:r>
      <w:r w:rsidRPr="008F5D12">
        <w:rPr>
          <w:sz w:val="16"/>
          <w:szCs w:val="16"/>
          <w:lang w:val="pt-PT"/>
        </w:rPr>
        <w:t>Verso, 2002.</w:t>
      </w:r>
    </w:p>
  </w:footnote>
  <w:footnote w:id="3">
    <w:p w14:paraId="5AB460E5" w14:textId="77777777" w:rsidR="007C43CF" w:rsidRPr="001D3B35" w:rsidRDefault="007C43CF" w:rsidP="007C43CF">
      <w:pPr>
        <w:pStyle w:val="FootnoteText"/>
        <w:rPr>
          <w:sz w:val="16"/>
          <w:szCs w:val="16"/>
          <w:lang w:val="is-IS"/>
        </w:rPr>
      </w:pPr>
      <w:r w:rsidRPr="001D3B35">
        <w:rPr>
          <w:rStyle w:val="FootnoteReference"/>
          <w:sz w:val="16"/>
          <w:szCs w:val="16"/>
        </w:rPr>
        <w:footnoteRef/>
      </w:r>
      <w:r w:rsidRPr="006E081C">
        <w:rPr>
          <w:sz w:val="16"/>
          <w:szCs w:val="16"/>
          <w:lang w:val="is-IS"/>
        </w:rPr>
        <w:t xml:space="preserve"> </w:t>
      </w:r>
      <w:hyperlink r:id="rId1" w:history="1">
        <w:r w:rsidRPr="006E081C">
          <w:rPr>
            <w:rStyle w:val="Hyperlink"/>
            <w:rFonts w:eastAsiaTheme="majorEastAsia"/>
            <w:sz w:val="16"/>
            <w:szCs w:val="16"/>
            <w:lang w:val="is-IS"/>
          </w:rPr>
          <w:t>https://www.oxfordreference.com/display/10.1093/oi/authority.20110803095515843</w:t>
        </w:r>
      </w:hyperlink>
    </w:p>
  </w:footnote>
  <w:footnote w:id="4">
    <w:p w14:paraId="54F605DC" w14:textId="77777777" w:rsidR="007C43CF" w:rsidRPr="00244580" w:rsidRDefault="007C43CF" w:rsidP="007C43CF">
      <w:pPr>
        <w:pStyle w:val="FootnoteText"/>
        <w:rPr>
          <w:lang w:val="is-IS"/>
        </w:rPr>
      </w:pPr>
      <w:r w:rsidRPr="001D3B35">
        <w:rPr>
          <w:rStyle w:val="FootnoteReference"/>
          <w:sz w:val="16"/>
          <w:szCs w:val="16"/>
        </w:rPr>
        <w:footnoteRef/>
      </w:r>
      <w:r w:rsidRPr="001D3B35">
        <w:rPr>
          <w:sz w:val="16"/>
          <w:szCs w:val="16"/>
          <w:lang w:val="is-IS"/>
        </w:rPr>
        <w:t xml:space="preserve"> </w:t>
      </w:r>
      <w:hyperlink r:id="rId2">
        <w:r w:rsidRPr="001D3B35">
          <w:rPr>
            <w:rStyle w:val="Hyperlink"/>
            <w:rFonts w:eastAsiaTheme="majorEastAsia"/>
            <w:sz w:val="16"/>
            <w:szCs w:val="16"/>
            <w:lang w:val="is-IS"/>
          </w:rPr>
          <w:t>https://www.who.int/news-room/fact-sheets/detail/malaria</w:t>
        </w:r>
      </w:hyperlink>
    </w:p>
  </w:footnote>
  <w:footnote w:id="5">
    <w:p w14:paraId="70869D22" w14:textId="6B3EF5FA" w:rsidR="00D44267" w:rsidRPr="00D44267" w:rsidRDefault="00D44267">
      <w:pPr>
        <w:pStyle w:val="FootnoteText"/>
        <w:rPr>
          <w:sz w:val="16"/>
          <w:szCs w:val="16"/>
          <w:lang w:val="is-IS"/>
        </w:rPr>
      </w:pPr>
      <w:r w:rsidRPr="00D44267">
        <w:rPr>
          <w:rStyle w:val="FootnoteReference"/>
          <w:sz w:val="16"/>
          <w:szCs w:val="16"/>
        </w:rPr>
        <w:footnoteRef/>
      </w:r>
      <w:r w:rsidRPr="00D44267">
        <w:rPr>
          <w:sz w:val="16"/>
          <w:szCs w:val="16"/>
          <w:lang w:val="is-IS"/>
        </w:rPr>
        <w:t xml:space="preserve"> Williams, James C. </w:t>
      </w:r>
      <w:r w:rsidRPr="00D44267">
        <w:rPr>
          <w:i/>
          <w:iCs/>
          <w:sz w:val="16"/>
          <w:szCs w:val="16"/>
          <w:lang w:val="is-IS"/>
        </w:rPr>
        <w:t>Sailing as Play</w:t>
      </w:r>
      <w:r w:rsidRPr="00D44267">
        <w:rPr>
          <w:sz w:val="16"/>
          <w:szCs w:val="16"/>
          <w:lang w:val="is-IS"/>
        </w:rPr>
        <w:t>. 2013</w:t>
      </w:r>
    </w:p>
  </w:footnote>
  <w:footnote w:id="6">
    <w:p w14:paraId="4BA014C4" w14:textId="77777777" w:rsidR="007C43CF" w:rsidRPr="00511809" w:rsidRDefault="007C43CF" w:rsidP="007C43CF">
      <w:pPr>
        <w:pStyle w:val="FootnoteText"/>
        <w:rPr>
          <w:sz w:val="16"/>
          <w:szCs w:val="16"/>
          <w:lang w:val="is-IS"/>
        </w:rPr>
      </w:pPr>
      <w:r w:rsidRPr="00511809">
        <w:rPr>
          <w:rStyle w:val="FootnoteReference"/>
          <w:sz w:val="16"/>
          <w:szCs w:val="16"/>
        </w:rPr>
        <w:footnoteRef/>
      </w:r>
      <w:r w:rsidRPr="00511809">
        <w:rPr>
          <w:sz w:val="16"/>
          <w:szCs w:val="16"/>
          <w:lang w:val="is-IS"/>
        </w:rPr>
        <w:t xml:space="preserve"> Jökulsdóttir, Unnur Þóra &amp; Þorbjörn Magnússon. </w:t>
      </w:r>
      <w:proofErr w:type="spellStart"/>
      <w:r w:rsidRPr="00F73923">
        <w:rPr>
          <w:i/>
          <w:iCs/>
          <w:sz w:val="16"/>
          <w:szCs w:val="16"/>
        </w:rPr>
        <w:t>Kjölfar</w:t>
      </w:r>
      <w:proofErr w:type="spellEnd"/>
      <w:r w:rsidRPr="00F73923">
        <w:rPr>
          <w:i/>
          <w:iCs/>
          <w:sz w:val="16"/>
          <w:szCs w:val="16"/>
        </w:rPr>
        <w:t xml:space="preserve"> </w:t>
      </w:r>
      <w:proofErr w:type="spellStart"/>
      <w:r w:rsidRPr="00F73923">
        <w:rPr>
          <w:i/>
          <w:iCs/>
          <w:sz w:val="16"/>
          <w:szCs w:val="16"/>
        </w:rPr>
        <w:t>Kríunnar</w:t>
      </w:r>
      <w:proofErr w:type="spellEnd"/>
      <w:r w:rsidRPr="00F73923">
        <w:rPr>
          <w:sz w:val="16"/>
          <w:szCs w:val="16"/>
        </w:rPr>
        <w:t>, 1989.</w:t>
      </w:r>
    </w:p>
  </w:footnote>
  <w:footnote w:id="7">
    <w:p w14:paraId="57497BC4" w14:textId="77777777" w:rsidR="007C43CF" w:rsidRPr="001D3B35" w:rsidRDefault="007C43CF" w:rsidP="007C43CF">
      <w:pPr>
        <w:pStyle w:val="FootnoteText"/>
        <w:rPr>
          <w:sz w:val="16"/>
          <w:szCs w:val="16"/>
          <w:lang w:val="is-IS"/>
        </w:rPr>
      </w:pPr>
      <w:r w:rsidRPr="001D3B35">
        <w:rPr>
          <w:rStyle w:val="FootnoteReference"/>
          <w:sz w:val="16"/>
          <w:szCs w:val="16"/>
        </w:rPr>
        <w:footnoteRef/>
      </w:r>
      <w:r w:rsidRPr="001D3B35">
        <w:rPr>
          <w:sz w:val="16"/>
          <w:szCs w:val="16"/>
        </w:rPr>
        <w:t xml:space="preserve"> Sennet, Richard. </w:t>
      </w:r>
      <w:r w:rsidRPr="001D3B35">
        <w:rPr>
          <w:i/>
          <w:iCs/>
          <w:sz w:val="16"/>
          <w:szCs w:val="16"/>
        </w:rPr>
        <w:t>The Craftsman</w:t>
      </w:r>
      <w:r w:rsidRPr="001D3B35">
        <w:rPr>
          <w:sz w:val="16"/>
          <w:szCs w:val="16"/>
        </w:rPr>
        <w:t>. Yale University Press, 2008.</w:t>
      </w:r>
    </w:p>
  </w:footnote>
  <w:footnote w:id="8">
    <w:p w14:paraId="391E02DE" w14:textId="26A2101A" w:rsidR="007C43CF" w:rsidRPr="00BE25AD" w:rsidRDefault="007C43CF" w:rsidP="007C43CF">
      <w:pPr>
        <w:pStyle w:val="FootnoteText"/>
        <w:rPr>
          <w:sz w:val="16"/>
          <w:szCs w:val="16"/>
          <w:lang w:val="is-IS"/>
        </w:rPr>
      </w:pPr>
      <w:r w:rsidRPr="00BE25AD">
        <w:rPr>
          <w:rStyle w:val="FootnoteReference"/>
          <w:sz w:val="16"/>
          <w:szCs w:val="16"/>
        </w:rPr>
        <w:footnoteRef/>
      </w:r>
      <w:r w:rsidRPr="00BE25AD">
        <w:rPr>
          <w:sz w:val="16"/>
          <w:szCs w:val="16"/>
          <w:lang w:val="is-IS"/>
        </w:rPr>
        <w:t xml:space="preserve"> </w:t>
      </w:r>
      <w:r w:rsidR="00B1563F">
        <w:rPr>
          <w:sz w:val="16"/>
          <w:szCs w:val="16"/>
          <w:lang w:val="is-IS"/>
        </w:rPr>
        <w:t>Zalta, Edward N. Stanford Encyclopedia of Philosophy: Hanna Arendt. 2006.</w:t>
      </w:r>
    </w:p>
  </w:footnote>
  <w:footnote w:id="9">
    <w:p w14:paraId="32D58517" w14:textId="692D47CB" w:rsidR="00506958" w:rsidRPr="00506958" w:rsidRDefault="00506958">
      <w:pPr>
        <w:pStyle w:val="FootnoteText"/>
        <w:rPr>
          <w:sz w:val="16"/>
          <w:szCs w:val="16"/>
          <w:lang w:val="is-IS"/>
        </w:rPr>
      </w:pPr>
      <w:r w:rsidRPr="00506958">
        <w:rPr>
          <w:rStyle w:val="FootnoteReference"/>
          <w:sz w:val="16"/>
          <w:szCs w:val="16"/>
        </w:rPr>
        <w:footnoteRef/>
      </w:r>
      <w:r w:rsidRPr="00506958">
        <w:rPr>
          <w:sz w:val="16"/>
          <w:szCs w:val="16"/>
          <w:lang w:val="is-IS"/>
        </w:rPr>
        <w:t xml:space="preserve"> </w:t>
      </w:r>
      <w:r w:rsidRPr="00506958">
        <w:rPr>
          <w:sz w:val="16"/>
          <w:szCs w:val="16"/>
          <w:lang w:val="en-GB"/>
        </w:rPr>
        <w:t xml:space="preserve">Larsson, Lars &amp; Rolf E. Eliasson. </w:t>
      </w:r>
      <w:r w:rsidRPr="00506958">
        <w:rPr>
          <w:i/>
          <w:iCs/>
          <w:sz w:val="16"/>
          <w:szCs w:val="16"/>
          <w:lang w:val="en-GB"/>
        </w:rPr>
        <w:t>Principles of Yacht Design</w:t>
      </w:r>
      <w:r w:rsidRPr="00506958">
        <w:rPr>
          <w:sz w:val="16"/>
          <w:szCs w:val="16"/>
          <w:lang w:val="en-GB"/>
        </w:rPr>
        <w:t xml:space="preserve">. </w:t>
      </w:r>
      <w:proofErr w:type="spellStart"/>
      <w:r w:rsidRPr="00506958">
        <w:rPr>
          <w:sz w:val="16"/>
          <w:szCs w:val="16"/>
          <w:lang w:val="en-GB"/>
        </w:rPr>
        <w:t>Adlard</w:t>
      </w:r>
      <w:proofErr w:type="spellEnd"/>
      <w:r w:rsidRPr="00506958">
        <w:rPr>
          <w:sz w:val="16"/>
          <w:szCs w:val="16"/>
          <w:lang w:val="en-GB"/>
        </w:rPr>
        <w:t xml:space="preserve"> Coles Nautical, 2000.</w:t>
      </w:r>
    </w:p>
  </w:footnote>
  <w:footnote w:id="10">
    <w:p w14:paraId="4F60D15E" w14:textId="77777777" w:rsidR="007C43CF" w:rsidRPr="00E34A9D" w:rsidRDefault="007C43CF" w:rsidP="007C43CF">
      <w:pPr>
        <w:pStyle w:val="FootnoteText"/>
        <w:rPr>
          <w:sz w:val="16"/>
          <w:szCs w:val="16"/>
          <w:lang w:val="is-IS"/>
        </w:rPr>
      </w:pPr>
      <w:r w:rsidRPr="004E3C38">
        <w:rPr>
          <w:rStyle w:val="FootnoteReference"/>
          <w:sz w:val="16"/>
          <w:szCs w:val="16"/>
        </w:rPr>
        <w:footnoteRef/>
      </w:r>
      <w:r w:rsidRPr="00E34A9D">
        <w:rPr>
          <w:sz w:val="16"/>
          <w:szCs w:val="16"/>
          <w:lang w:val="is-IS"/>
        </w:rPr>
        <w:t xml:space="preserve"> http://cic.org.ar/subpaginas/listaderatings.html</w:t>
      </w:r>
    </w:p>
  </w:footnote>
  <w:footnote w:id="11">
    <w:p w14:paraId="6AF45FE6" w14:textId="77777777" w:rsidR="008D01E1" w:rsidRDefault="008D01E1" w:rsidP="008D01E1">
      <w:pPr>
        <w:pStyle w:val="FootnoteText"/>
        <w:rPr>
          <w:sz w:val="16"/>
          <w:szCs w:val="16"/>
          <w:lang w:val="is-IS"/>
        </w:rPr>
      </w:pPr>
      <w:r w:rsidRPr="2E6F7E69">
        <w:rPr>
          <w:rStyle w:val="FootnoteReference"/>
          <w:sz w:val="16"/>
          <w:szCs w:val="16"/>
        </w:rPr>
        <w:footnoteRef/>
      </w:r>
      <w:r w:rsidRPr="2E6F7E69">
        <w:rPr>
          <w:sz w:val="16"/>
          <w:szCs w:val="16"/>
        </w:rPr>
        <w:t xml:space="preserve"> </w:t>
      </w:r>
      <w:r w:rsidRPr="2E6F7E69">
        <w:rPr>
          <w:sz w:val="16"/>
          <w:szCs w:val="16"/>
          <w:lang w:val="en-GB"/>
        </w:rPr>
        <w:t xml:space="preserve">Vester, Heinz-Gunter. </w:t>
      </w:r>
      <w:r w:rsidRPr="2E6F7E69">
        <w:rPr>
          <w:i/>
          <w:iCs/>
          <w:sz w:val="16"/>
          <w:szCs w:val="16"/>
          <w:lang w:val="en-GB"/>
        </w:rPr>
        <w:t>Adventure as a Form of Leisure, Leisure Studies</w:t>
      </w:r>
      <w:r w:rsidRPr="2E6F7E69">
        <w:rPr>
          <w:sz w:val="16"/>
          <w:szCs w:val="16"/>
          <w:lang w:val="en-GB"/>
        </w:rPr>
        <w:t>. Temple University Libraries, 2006</w:t>
      </w:r>
    </w:p>
  </w:footnote>
  <w:footnote w:id="12">
    <w:p w14:paraId="408854C8" w14:textId="7BC84F02" w:rsidR="001D6994" w:rsidRPr="001D6994" w:rsidRDefault="001D6994">
      <w:pPr>
        <w:pStyle w:val="FootnoteText"/>
        <w:rPr>
          <w:sz w:val="16"/>
          <w:szCs w:val="16"/>
          <w:lang w:val="is-IS"/>
        </w:rPr>
      </w:pPr>
      <w:r w:rsidRPr="001D6994">
        <w:rPr>
          <w:rStyle w:val="FootnoteReference"/>
          <w:sz w:val="16"/>
          <w:szCs w:val="16"/>
        </w:rPr>
        <w:footnoteRef/>
      </w:r>
      <w:r w:rsidRPr="001D6994">
        <w:rPr>
          <w:sz w:val="16"/>
          <w:szCs w:val="16"/>
        </w:rPr>
        <w:t xml:space="preserve"> </w:t>
      </w:r>
      <w:proofErr w:type="spellStart"/>
      <w:r w:rsidRPr="001D6994">
        <w:rPr>
          <w:sz w:val="16"/>
          <w:szCs w:val="16"/>
        </w:rPr>
        <w:t>Dumbadze</w:t>
      </w:r>
      <w:proofErr w:type="spellEnd"/>
      <w:r w:rsidRPr="001D6994">
        <w:rPr>
          <w:sz w:val="16"/>
          <w:szCs w:val="16"/>
        </w:rPr>
        <w:t xml:space="preserve">, Alexander. </w:t>
      </w:r>
      <w:r w:rsidRPr="001D6994">
        <w:rPr>
          <w:i/>
          <w:iCs/>
          <w:sz w:val="16"/>
          <w:szCs w:val="16"/>
        </w:rPr>
        <w:t xml:space="preserve">Bas Jan </w:t>
      </w:r>
      <w:proofErr w:type="spellStart"/>
      <w:r w:rsidRPr="001D6994">
        <w:rPr>
          <w:i/>
          <w:iCs/>
          <w:sz w:val="16"/>
          <w:szCs w:val="16"/>
        </w:rPr>
        <w:t>Ader</w:t>
      </w:r>
      <w:proofErr w:type="spellEnd"/>
      <w:r w:rsidRPr="001D6994">
        <w:rPr>
          <w:i/>
          <w:iCs/>
          <w:sz w:val="16"/>
          <w:szCs w:val="16"/>
        </w:rPr>
        <w:t>: Death Is Elsewhere</w:t>
      </w:r>
      <w:r w:rsidRPr="001D6994">
        <w:rPr>
          <w:sz w:val="16"/>
          <w:szCs w:val="16"/>
        </w:rPr>
        <w:t>. The University of Chicago Press, 2013.</w:t>
      </w:r>
    </w:p>
  </w:footnote>
  <w:footnote w:id="13">
    <w:p w14:paraId="47A1E39C" w14:textId="27773B03" w:rsidR="00140049" w:rsidRPr="00140049" w:rsidRDefault="00140049">
      <w:pPr>
        <w:pStyle w:val="FootnoteText"/>
        <w:rPr>
          <w:lang w:val="is-IS"/>
        </w:rPr>
      </w:pPr>
      <w:r>
        <w:rPr>
          <w:rStyle w:val="FootnoteReference"/>
        </w:rPr>
        <w:footnoteRef/>
      </w:r>
      <w:r>
        <w:t xml:space="preserve"> </w:t>
      </w:r>
      <w:r>
        <w:rPr>
          <w:sz w:val="16"/>
          <w:szCs w:val="16"/>
        </w:rPr>
        <w:t xml:space="preserve">Garcia, Tristan, Mark Allan Ohm &amp; Jon Cogburn. </w:t>
      </w:r>
      <w:r w:rsidRPr="00D207FB">
        <w:rPr>
          <w:i/>
          <w:iCs/>
          <w:sz w:val="16"/>
          <w:szCs w:val="16"/>
        </w:rPr>
        <w:t>Form and Object: A Treatise on Things</w:t>
      </w:r>
      <w:r>
        <w:rPr>
          <w:sz w:val="16"/>
          <w:szCs w:val="16"/>
        </w:rPr>
        <w:t>. Edinburgh University Press, 2014</w:t>
      </w:r>
    </w:p>
  </w:footnote>
  <w:footnote w:id="14">
    <w:p w14:paraId="373ED56D" w14:textId="3C230C76" w:rsidR="00F918D8" w:rsidRPr="00F918D8" w:rsidRDefault="00F918D8">
      <w:pPr>
        <w:pStyle w:val="FootnoteText"/>
        <w:rPr>
          <w:sz w:val="16"/>
          <w:szCs w:val="16"/>
          <w:lang w:val="is-IS"/>
        </w:rPr>
      </w:pPr>
      <w:r w:rsidRPr="00F918D8">
        <w:rPr>
          <w:rStyle w:val="FootnoteReference"/>
          <w:sz w:val="16"/>
          <w:szCs w:val="16"/>
        </w:rPr>
        <w:footnoteRef/>
      </w:r>
      <w:r w:rsidRPr="00445AB9">
        <w:rPr>
          <w:sz w:val="16"/>
          <w:szCs w:val="16"/>
        </w:rPr>
        <w:t xml:space="preserve"> Kubler-Ross, Elisabeth &amp; David Kessler. </w:t>
      </w:r>
      <w:r w:rsidRPr="00F918D8">
        <w:rPr>
          <w:i/>
          <w:iCs/>
          <w:sz w:val="16"/>
          <w:szCs w:val="16"/>
          <w:lang w:val="en-GB"/>
        </w:rPr>
        <w:t>On Grief and Grieving</w:t>
      </w:r>
      <w:r w:rsidRPr="00F918D8">
        <w:rPr>
          <w:sz w:val="16"/>
          <w:szCs w:val="16"/>
          <w:lang w:val="en-GB"/>
        </w:rPr>
        <w:t>. Simon &amp; Schuster, 2005.</w:t>
      </w:r>
    </w:p>
  </w:footnote>
  <w:footnote w:id="15">
    <w:p w14:paraId="1979E49A" w14:textId="77777777" w:rsidR="009B40A7" w:rsidRPr="001A6557" w:rsidRDefault="009B40A7" w:rsidP="009B40A7">
      <w:pPr>
        <w:pStyle w:val="FootnoteText"/>
        <w:rPr>
          <w:lang w:val="is-IS"/>
        </w:rPr>
      </w:pPr>
      <w:r w:rsidRPr="001D3B35">
        <w:rPr>
          <w:rStyle w:val="FootnoteReference"/>
          <w:rFonts w:eastAsiaTheme="majorEastAsia"/>
          <w:sz w:val="16"/>
          <w:szCs w:val="16"/>
        </w:rPr>
        <w:footnoteRef/>
      </w:r>
      <w:r w:rsidRPr="001D3B35">
        <w:rPr>
          <w:sz w:val="16"/>
          <w:szCs w:val="16"/>
        </w:rPr>
        <w:t xml:space="preserve"> </w:t>
      </w:r>
      <w:r w:rsidRPr="001D3B35">
        <w:rPr>
          <w:sz w:val="16"/>
          <w:szCs w:val="16"/>
          <w:lang w:val="is-IS"/>
        </w:rPr>
        <w:t xml:space="preserve">Cools, Guy. </w:t>
      </w:r>
      <w:r w:rsidRPr="001D3B35">
        <w:rPr>
          <w:i/>
          <w:iCs/>
          <w:sz w:val="16"/>
          <w:szCs w:val="16"/>
          <w:lang w:val="is-IS"/>
        </w:rPr>
        <w:t>Performing Mourning: Laments in Contemporary Art</w:t>
      </w:r>
      <w:r w:rsidRPr="001D3B35">
        <w:rPr>
          <w:sz w:val="16"/>
          <w:szCs w:val="16"/>
          <w:lang w:val="is-IS"/>
        </w:rPr>
        <w:t>. Valiz, Amsterdam, 2021, page 65</w:t>
      </w:r>
    </w:p>
  </w:footnote>
  <w:footnote w:id="16">
    <w:p w14:paraId="7443B6C4" w14:textId="77777777" w:rsidR="009B40A7" w:rsidRPr="004A2EE7" w:rsidRDefault="009B40A7" w:rsidP="009B40A7">
      <w:pPr>
        <w:pStyle w:val="FootnoteText"/>
        <w:rPr>
          <w:sz w:val="16"/>
          <w:szCs w:val="16"/>
          <w:lang w:val="is-IS"/>
        </w:rPr>
      </w:pPr>
      <w:r w:rsidRPr="004A2EE7">
        <w:rPr>
          <w:rStyle w:val="FootnoteReference"/>
          <w:rFonts w:eastAsiaTheme="majorEastAsia"/>
          <w:sz w:val="16"/>
          <w:szCs w:val="16"/>
        </w:rPr>
        <w:footnoteRef/>
      </w:r>
      <w:r w:rsidRPr="004A2EE7">
        <w:rPr>
          <w:sz w:val="16"/>
          <w:szCs w:val="16"/>
        </w:rPr>
        <w:t xml:space="preserve"> </w:t>
      </w:r>
      <w:r w:rsidRPr="004A2EE7">
        <w:rPr>
          <w:sz w:val="16"/>
          <w:szCs w:val="16"/>
          <w:lang w:val="is-IS"/>
        </w:rPr>
        <w:t xml:space="preserve">Sontag, Susan. </w:t>
      </w:r>
      <w:r w:rsidRPr="004A2EE7">
        <w:rPr>
          <w:i/>
          <w:iCs/>
          <w:sz w:val="16"/>
          <w:szCs w:val="16"/>
          <w:lang w:val="is-IS"/>
        </w:rPr>
        <w:t>On Photography</w:t>
      </w:r>
      <w:r w:rsidRPr="004A2EE7">
        <w:rPr>
          <w:sz w:val="16"/>
          <w:szCs w:val="16"/>
          <w:lang w:val="is-IS"/>
        </w:rPr>
        <w:t>, Farrar, Straus and Giroux, 1977.</w:t>
      </w:r>
    </w:p>
  </w:footnote>
  <w:footnote w:id="17">
    <w:p w14:paraId="64C780B3" w14:textId="77777777" w:rsidR="009B40A7" w:rsidRPr="007A41A2" w:rsidRDefault="009B40A7" w:rsidP="009B40A7">
      <w:pPr>
        <w:pStyle w:val="FootnoteText"/>
        <w:rPr>
          <w:sz w:val="16"/>
          <w:szCs w:val="16"/>
          <w:lang w:val="is-IS"/>
        </w:rPr>
      </w:pPr>
      <w:r w:rsidRPr="007A41A2">
        <w:rPr>
          <w:rStyle w:val="FootnoteReference"/>
          <w:rFonts w:eastAsiaTheme="majorEastAsia"/>
          <w:sz w:val="16"/>
          <w:szCs w:val="16"/>
        </w:rPr>
        <w:footnoteRef/>
      </w:r>
      <w:r w:rsidRPr="004F782F">
        <w:rPr>
          <w:sz w:val="16"/>
          <w:szCs w:val="16"/>
        </w:rPr>
        <w:t xml:space="preserve"> </w:t>
      </w:r>
      <w:proofErr w:type="spellStart"/>
      <w:r w:rsidRPr="004F782F">
        <w:rPr>
          <w:sz w:val="16"/>
          <w:szCs w:val="16"/>
        </w:rPr>
        <w:t>Kuijper</w:t>
      </w:r>
      <w:proofErr w:type="spellEnd"/>
      <w:r w:rsidRPr="004F782F">
        <w:rPr>
          <w:sz w:val="16"/>
          <w:szCs w:val="16"/>
        </w:rPr>
        <w:t xml:space="preserve">, Marijn. </w:t>
      </w:r>
      <w:r w:rsidRPr="007A41A2">
        <w:rPr>
          <w:i/>
          <w:iCs/>
          <w:sz w:val="16"/>
          <w:szCs w:val="16"/>
        </w:rPr>
        <w:t>Regarding you &amp; me: Six attempts at getting closer to my father</w:t>
      </w:r>
      <w:r w:rsidRPr="007A41A2">
        <w:rPr>
          <w:sz w:val="16"/>
          <w:szCs w:val="16"/>
        </w:rPr>
        <w:t>, Self-published,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43776"/>
    <w:multiLevelType w:val="multilevel"/>
    <w:tmpl w:val="B024E08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 w15:restartNumberingAfterBreak="0">
    <w:nsid w:val="0C456450"/>
    <w:multiLevelType w:val="hybridMultilevel"/>
    <w:tmpl w:val="38D0C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A30A4C"/>
    <w:multiLevelType w:val="hybridMultilevel"/>
    <w:tmpl w:val="1F684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840776"/>
    <w:multiLevelType w:val="multilevel"/>
    <w:tmpl w:val="C40C73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3B2150"/>
    <w:multiLevelType w:val="multilevel"/>
    <w:tmpl w:val="83DAC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404491"/>
    <w:multiLevelType w:val="hybridMultilevel"/>
    <w:tmpl w:val="84E0ED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92344A"/>
    <w:multiLevelType w:val="multilevel"/>
    <w:tmpl w:val="86502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DC0AD5"/>
    <w:multiLevelType w:val="hybridMultilevel"/>
    <w:tmpl w:val="2542A6D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62578F3"/>
    <w:multiLevelType w:val="hybridMultilevel"/>
    <w:tmpl w:val="ED4E6C2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A478D1"/>
    <w:multiLevelType w:val="hybridMultilevel"/>
    <w:tmpl w:val="75B88B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D631BF0"/>
    <w:multiLevelType w:val="multilevel"/>
    <w:tmpl w:val="122EB21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336739313">
    <w:abstractNumId w:val="0"/>
  </w:num>
  <w:num w:numId="2" w16cid:durableId="1220240892">
    <w:abstractNumId w:val="1"/>
  </w:num>
  <w:num w:numId="3" w16cid:durableId="996491029">
    <w:abstractNumId w:val="9"/>
  </w:num>
  <w:num w:numId="4" w16cid:durableId="1035041547">
    <w:abstractNumId w:val="10"/>
  </w:num>
  <w:num w:numId="5" w16cid:durableId="710108060">
    <w:abstractNumId w:val="6"/>
  </w:num>
  <w:num w:numId="6" w16cid:durableId="891116928">
    <w:abstractNumId w:val="3"/>
  </w:num>
  <w:num w:numId="7" w16cid:durableId="1038820635">
    <w:abstractNumId w:val="4"/>
  </w:num>
  <w:num w:numId="8" w16cid:durableId="955259720">
    <w:abstractNumId w:val="7"/>
  </w:num>
  <w:num w:numId="9" w16cid:durableId="1231767327">
    <w:abstractNumId w:val="5"/>
  </w:num>
  <w:num w:numId="10" w16cid:durableId="656106197">
    <w:abstractNumId w:val="8"/>
  </w:num>
  <w:num w:numId="11" w16cid:durableId="16814713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sun Turetken">
    <w15:presenceInfo w15:providerId="AD" w15:userId="S::f.turetken@kabk.nl::2a0a6019-826c-4ea6-a7f3-d7d19d5730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3CF"/>
    <w:rsid w:val="00002B62"/>
    <w:rsid w:val="00004DFD"/>
    <w:rsid w:val="00005901"/>
    <w:rsid w:val="00006A34"/>
    <w:rsid w:val="0001592E"/>
    <w:rsid w:val="000268B8"/>
    <w:rsid w:val="000319C9"/>
    <w:rsid w:val="00044BA7"/>
    <w:rsid w:val="00044FF2"/>
    <w:rsid w:val="00045188"/>
    <w:rsid w:val="0005313A"/>
    <w:rsid w:val="000536AE"/>
    <w:rsid w:val="0006581F"/>
    <w:rsid w:val="000773B3"/>
    <w:rsid w:val="0008038E"/>
    <w:rsid w:val="00082F5F"/>
    <w:rsid w:val="00094831"/>
    <w:rsid w:val="00095CBC"/>
    <w:rsid w:val="000B1594"/>
    <w:rsid w:val="000B443D"/>
    <w:rsid w:val="000B4C93"/>
    <w:rsid w:val="000B4D86"/>
    <w:rsid w:val="000B5172"/>
    <w:rsid w:val="000B6542"/>
    <w:rsid w:val="000B71BD"/>
    <w:rsid w:val="000C10EF"/>
    <w:rsid w:val="000C492C"/>
    <w:rsid w:val="000C4944"/>
    <w:rsid w:val="000C4F66"/>
    <w:rsid w:val="000D066D"/>
    <w:rsid w:val="000D4ABE"/>
    <w:rsid w:val="000E17EF"/>
    <w:rsid w:val="000E29C6"/>
    <w:rsid w:val="000E3592"/>
    <w:rsid w:val="000E3914"/>
    <w:rsid w:val="000E4048"/>
    <w:rsid w:val="000E54C0"/>
    <w:rsid w:val="000F0F3A"/>
    <w:rsid w:val="000F4327"/>
    <w:rsid w:val="000F5BE0"/>
    <w:rsid w:val="000F6153"/>
    <w:rsid w:val="00100694"/>
    <w:rsid w:val="00100F47"/>
    <w:rsid w:val="00100FCF"/>
    <w:rsid w:val="00101105"/>
    <w:rsid w:val="00102B10"/>
    <w:rsid w:val="00104008"/>
    <w:rsid w:val="0010549E"/>
    <w:rsid w:val="0012339F"/>
    <w:rsid w:val="00126837"/>
    <w:rsid w:val="00132A47"/>
    <w:rsid w:val="00140049"/>
    <w:rsid w:val="0014415A"/>
    <w:rsid w:val="00145CBB"/>
    <w:rsid w:val="00160BD8"/>
    <w:rsid w:val="001651F0"/>
    <w:rsid w:val="0016746E"/>
    <w:rsid w:val="0017156B"/>
    <w:rsid w:val="00174B1D"/>
    <w:rsid w:val="001807EA"/>
    <w:rsid w:val="00181665"/>
    <w:rsid w:val="00187E17"/>
    <w:rsid w:val="00197614"/>
    <w:rsid w:val="001A163A"/>
    <w:rsid w:val="001A1950"/>
    <w:rsid w:val="001A6EF4"/>
    <w:rsid w:val="001B2966"/>
    <w:rsid w:val="001C5970"/>
    <w:rsid w:val="001C5D4F"/>
    <w:rsid w:val="001C63DE"/>
    <w:rsid w:val="001D02DC"/>
    <w:rsid w:val="001D07E4"/>
    <w:rsid w:val="001D3103"/>
    <w:rsid w:val="001D5400"/>
    <w:rsid w:val="001D6994"/>
    <w:rsid w:val="001E091E"/>
    <w:rsid w:val="001E12ED"/>
    <w:rsid w:val="001E5D7F"/>
    <w:rsid w:val="001E5EE7"/>
    <w:rsid w:val="001E6175"/>
    <w:rsid w:val="001E63B5"/>
    <w:rsid w:val="001F37AB"/>
    <w:rsid w:val="001F666C"/>
    <w:rsid w:val="002259FB"/>
    <w:rsid w:val="00236B47"/>
    <w:rsid w:val="0024169B"/>
    <w:rsid w:val="00242613"/>
    <w:rsid w:val="002503C6"/>
    <w:rsid w:val="00251CEB"/>
    <w:rsid w:val="00252E4C"/>
    <w:rsid w:val="00255F51"/>
    <w:rsid w:val="00260409"/>
    <w:rsid w:val="002819E4"/>
    <w:rsid w:val="00285B1F"/>
    <w:rsid w:val="0029194F"/>
    <w:rsid w:val="00296927"/>
    <w:rsid w:val="002A1830"/>
    <w:rsid w:val="002A4AA5"/>
    <w:rsid w:val="002B372F"/>
    <w:rsid w:val="002B5357"/>
    <w:rsid w:val="002C048F"/>
    <w:rsid w:val="002D074F"/>
    <w:rsid w:val="002E042A"/>
    <w:rsid w:val="00310D99"/>
    <w:rsid w:val="003122F4"/>
    <w:rsid w:val="00315226"/>
    <w:rsid w:val="0033467F"/>
    <w:rsid w:val="003408B4"/>
    <w:rsid w:val="00343625"/>
    <w:rsid w:val="0034680A"/>
    <w:rsid w:val="00352D41"/>
    <w:rsid w:val="00355145"/>
    <w:rsid w:val="00355991"/>
    <w:rsid w:val="003577B7"/>
    <w:rsid w:val="00364634"/>
    <w:rsid w:val="0036586F"/>
    <w:rsid w:val="00376DF6"/>
    <w:rsid w:val="00377685"/>
    <w:rsid w:val="00382CD8"/>
    <w:rsid w:val="00384B80"/>
    <w:rsid w:val="00385045"/>
    <w:rsid w:val="003863AF"/>
    <w:rsid w:val="003952EF"/>
    <w:rsid w:val="00395761"/>
    <w:rsid w:val="003A10E7"/>
    <w:rsid w:val="003B2EEE"/>
    <w:rsid w:val="003B5EBF"/>
    <w:rsid w:val="003B6C29"/>
    <w:rsid w:val="003C25B8"/>
    <w:rsid w:val="003C7EEF"/>
    <w:rsid w:val="003D1366"/>
    <w:rsid w:val="003D198E"/>
    <w:rsid w:val="003D69A7"/>
    <w:rsid w:val="003E3243"/>
    <w:rsid w:val="003F0E7A"/>
    <w:rsid w:val="003F3371"/>
    <w:rsid w:val="003F6827"/>
    <w:rsid w:val="003F6C74"/>
    <w:rsid w:val="0040184E"/>
    <w:rsid w:val="004059D4"/>
    <w:rsid w:val="00405C56"/>
    <w:rsid w:val="00414D84"/>
    <w:rsid w:val="00422F50"/>
    <w:rsid w:val="00424074"/>
    <w:rsid w:val="004255FF"/>
    <w:rsid w:val="00444056"/>
    <w:rsid w:val="00445AB9"/>
    <w:rsid w:val="00460439"/>
    <w:rsid w:val="004614CD"/>
    <w:rsid w:val="00464ACB"/>
    <w:rsid w:val="00471853"/>
    <w:rsid w:val="00483D35"/>
    <w:rsid w:val="00487071"/>
    <w:rsid w:val="00487998"/>
    <w:rsid w:val="004A04BC"/>
    <w:rsid w:val="004A0E6B"/>
    <w:rsid w:val="004A4E88"/>
    <w:rsid w:val="004A6646"/>
    <w:rsid w:val="004B49B5"/>
    <w:rsid w:val="004C125A"/>
    <w:rsid w:val="004C18A4"/>
    <w:rsid w:val="004C2F6A"/>
    <w:rsid w:val="004C4327"/>
    <w:rsid w:val="004C7A72"/>
    <w:rsid w:val="004D26AF"/>
    <w:rsid w:val="004E00BB"/>
    <w:rsid w:val="004E632C"/>
    <w:rsid w:val="004E7CBE"/>
    <w:rsid w:val="004F2D35"/>
    <w:rsid w:val="004F4A05"/>
    <w:rsid w:val="004F5D71"/>
    <w:rsid w:val="00506958"/>
    <w:rsid w:val="00514D2E"/>
    <w:rsid w:val="00517990"/>
    <w:rsid w:val="00520170"/>
    <w:rsid w:val="0052053A"/>
    <w:rsid w:val="0053055C"/>
    <w:rsid w:val="005407B8"/>
    <w:rsid w:val="005460CC"/>
    <w:rsid w:val="00546F36"/>
    <w:rsid w:val="00550296"/>
    <w:rsid w:val="0055139D"/>
    <w:rsid w:val="00551D49"/>
    <w:rsid w:val="00553E1D"/>
    <w:rsid w:val="005550B1"/>
    <w:rsid w:val="005551DA"/>
    <w:rsid w:val="00562C7C"/>
    <w:rsid w:val="0057030B"/>
    <w:rsid w:val="00570923"/>
    <w:rsid w:val="00572E51"/>
    <w:rsid w:val="00576F13"/>
    <w:rsid w:val="0058261B"/>
    <w:rsid w:val="0059148B"/>
    <w:rsid w:val="00592377"/>
    <w:rsid w:val="00592768"/>
    <w:rsid w:val="005948E0"/>
    <w:rsid w:val="005A0511"/>
    <w:rsid w:val="005A225C"/>
    <w:rsid w:val="005A56C3"/>
    <w:rsid w:val="005B1459"/>
    <w:rsid w:val="005B3D29"/>
    <w:rsid w:val="005B7D50"/>
    <w:rsid w:val="005D328F"/>
    <w:rsid w:val="005E5B5A"/>
    <w:rsid w:val="005F034A"/>
    <w:rsid w:val="00607A02"/>
    <w:rsid w:val="006150FC"/>
    <w:rsid w:val="00615833"/>
    <w:rsid w:val="006170DD"/>
    <w:rsid w:val="006240FE"/>
    <w:rsid w:val="00632A1A"/>
    <w:rsid w:val="006345F1"/>
    <w:rsid w:val="006457CF"/>
    <w:rsid w:val="006459F5"/>
    <w:rsid w:val="00650922"/>
    <w:rsid w:val="00653CE4"/>
    <w:rsid w:val="0065479A"/>
    <w:rsid w:val="00655280"/>
    <w:rsid w:val="00660C7C"/>
    <w:rsid w:val="00662D50"/>
    <w:rsid w:val="006728DF"/>
    <w:rsid w:val="006875DC"/>
    <w:rsid w:val="00692D1E"/>
    <w:rsid w:val="00693AEB"/>
    <w:rsid w:val="00693F85"/>
    <w:rsid w:val="00697955"/>
    <w:rsid w:val="006B32E6"/>
    <w:rsid w:val="006C126F"/>
    <w:rsid w:val="006D0AB5"/>
    <w:rsid w:val="006D2CE3"/>
    <w:rsid w:val="006D7F12"/>
    <w:rsid w:val="006E081C"/>
    <w:rsid w:val="006E3F78"/>
    <w:rsid w:val="006F4915"/>
    <w:rsid w:val="006F6322"/>
    <w:rsid w:val="007017AE"/>
    <w:rsid w:val="00704133"/>
    <w:rsid w:val="00704205"/>
    <w:rsid w:val="0071473E"/>
    <w:rsid w:val="0071578D"/>
    <w:rsid w:val="00724C6A"/>
    <w:rsid w:val="007254E0"/>
    <w:rsid w:val="00725E69"/>
    <w:rsid w:val="00733D0F"/>
    <w:rsid w:val="00734242"/>
    <w:rsid w:val="0074313A"/>
    <w:rsid w:val="007452F1"/>
    <w:rsid w:val="0074752C"/>
    <w:rsid w:val="00753B8A"/>
    <w:rsid w:val="00767408"/>
    <w:rsid w:val="007767D4"/>
    <w:rsid w:val="00780D22"/>
    <w:rsid w:val="0078612E"/>
    <w:rsid w:val="00790405"/>
    <w:rsid w:val="007932DA"/>
    <w:rsid w:val="00794F5A"/>
    <w:rsid w:val="00795C1D"/>
    <w:rsid w:val="0079674B"/>
    <w:rsid w:val="007A21BE"/>
    <w:rsid w:val="007A4F6B"/>
    <w:rsid w:val="007A56BD"/>
    <w:rsid w:val="007B0618"/>
    <w:rsid w:val="007B062F"/>
    <w:rsid w:val="007B1C9A"/>
    <w:rsid w:val="007B3F73"/>
    <w:rsid w:val="007C21C9"/>
    <w:rsid w:val="007C27D8"/>
    <w:rsid w:val="007C43CF"/>
    <w:rsid w:val="007C5863"/>
    <w:rsid w:val="007C5FDD"/>
    <w:rsid w:val="007D3F1B"/>
    <w:rsid w:val="007D5041"/>
    <w:rsid w:val="007D591B"/>
    <w:rsid w:val="007E2F54"/>
    <w:rsid w:val="007E4FF0"/>
    <w:rsid w:val="007F0BEB"/>
    <w:rsid w:val="007F282B"/>
    <w:rsid w:val="00801861"/>
    <w:rsid w:val="00802BD2"/>
    <w:rsid w:val="0080684D"/>
    <w:rsid w:val="00832910"/>
    <w:rsid w:val="0084127D"/>
    <w:rsid w:val="00843BD5"/>
    <w:rsid w:val="0084764B"/>
    <w:rsid w:val="00860F7F"/>
    <w:rsid w:val="00874FA6"/>
    <w:rsid w:val="0088001B"/>
    <w:rsid w:val="00883ECB"/>
    <w:rsid w:val="008903C7"/>
    <w:rsid w:val="0089055B"/>
    <w:rsid w:val="008A1D7F"/>
    <w:rsid w:val="008A22EA"/>
    <w:rsid w:val="008A4F18"/>
    <w:rsid w:val="008B06D4"/>
    <w:rsid w:val="008B43C2"/>
    <w:rsid w:val="008B46CB"/>
    <w:rsid w:val="008B54B8"/>
    <w:rsid w:val="008B6C9A"/>
    <w:rsid w:val="008C0D5D"/>
    <w:rsid w:val="008C1C74"/>
    <w:rsid w:val="008C6F4F"/>
    <w:rsid w:val="008C7C9A"/>
    <w:rsid w:val="008D01E1"/>
    <w:rsid w:val="008D075C"/>
    <w:rsid w:val="008D124C"/>
    <w:rsid w:val="008D6562"/>
    <w:rsid w:val="008E001D"/>
    <w:rsid w:val="008F0B20"/>
    <w:rsid w:val="008F1DFB"/>
    <w:rsid w:val="008F5D12"/>
    <w:rsid w:val="008F65DB"/>
    <w:rsid w:val="008F6A66"/>
    <w:rsid w:val="00901835"/>
    <w:rsid w:val="0091274C"/>
    <w:rsid w:val="0091388C"/>
    <w:rsid w:val="00913FD7"/>
    <w:rsid w:val="00914682"/>
    <w:rsid w:val="00916E19"/>
    <w:rsid w:val="00920506"/>
    <w:rsid w:val="009265B8"/>
    <w:rsid w:val="0092732F"/>
    <w:rsid w:val="009304C0"/>
    <w:rsid w:val="00935B3E"/>
    <w:rsid w:val="009363A5"/>
    <w:rsid w:val="00936975"/>
    <w:rsid w:val="00945ACE"/>
    <w:rsid w:val="009526F5"/>
    <w:rsid w:val="00960391"/>
    <w:rsid w:val="0097404F"/>
    <w:rsid w:val="00974AAB"/>
    <w:rsid w:val="009829EE"/>
    <w:rsid w:val="009956BD"/>
    <w:rsid w:val="00996CA3"/>
    <w:rsid w:val="009B2B69"/>
    <w:rsid w:val="009B317A"/>
    <w:rsid w:val="009B40A7"/>
    <w:rsid w:val="009B42E5"/>
    <w:rsid w:val="009B5B6D"/>
    <w:rsid w:val="009C74D3"/>
    <w:rsid w:val="009D14DC"/>
    <w:rsid w:val="009D56A8"/>
    <w:rsid w:val="009E0F60"/>
    <w:rsid w:val="009E5DC6"/>
    <w:rsid w:val="009F368D"/>
    <w:rsid w:val="009F52C9"/>
    <w:rsid w:val="00A0198E"/>
    <w:rsid w:val="00A04DCA"/>
    <w:rsid w:val="00A0513B"/>
    <w:rsid w:val="00A10775"/>
    <w:rsid w:val="00A131EF"/>
    <w:rsid w:val="00A13DCF"/>
    <w:rsid w:val="00A227EE"/>
    <w:rsid w:val="00A22D04"/>
    <w:rsid w:val="00A269F5"/>
    <w:rsid w:val="00A27C52"/>
    <w:rsid w:val="00A33BAF"/>
    <w:rsid w:val="00A42EAE"/>
    <w:rsid w:val="00A4441D"/>
    <w:rsid w:val="00A47777"/>
    <w:rsid w:val="00A50361"/>
    <w:rsid w:val="00A50A24"/>
    <w:rsid w:val="00A519B1"/>
    <w:rsid w:val="00A524DC"/>
    <w:rsid w:val="00A6315A"/>
    <w:rsid w:val="00A75E54"/>
    <w:rsid w:val="00A7643A"/>
    <w:rsid w:val="00A83021"/>
    <w:rsid w:val="00A838C7"/>
    <w:rsid w:val="00A83BA2"/>
    <w:rsid w:val="00A86C50"/>
    <w:rsid w:val="00A87633"/>
    <w:rsid w:val="00A95999"/>
    <w:rsid w:val="00A979E1"/>
    <w:rsid w:val="00AA7BF8"/>
    <w:rsid w:val="00AB1A64"/>
    <w:rsid w:val="00AB74B4"/>
    <w:rsid w:val="00AC6320"/>
    <w:rsid w:val="00AE1435"/>
    <w:rsid w:val="00AE3126"/>
    <w:rsid w:val="00AF0465"/>
    <w:rsid w:val="00AF2B75"/>
    <w:rsid w:val="00AF3698"/>
    <w:rsid w:val="00B02112"/>
    <w:rsid w:val="00B02A82"/>
    <w:rsid w:val="00B04A15"/>
    <w:rsid w:val="00B0558E"/>
    <w:rsid w:val="00B100D3"/>
    <w:rsid w:val="00B1563F"/>
    <w:rsid w:val="00B21717"/>
    <w:rsid w:val="00B22DC0"/>
    <w:rsid w:val="00B25644"/>
    <w:rsid w:val="00B2670D"/>
    <w:rsid w:val="00B26D96"/>
    <w:rsid w:val="00B311D0"/>
    <w:rsid w:val="00B326CE"/>
    <w:rsid w:val="00B32DA4"/>
    <w:rsid w:val="00B33979"/>
    <w:rsid w:val="00B33DA8"/>
    <w:rsid w:val="00B37402"/>
    <w:rsid w:val="00B37C27"/>
    <w:rsid w:val="00B439F3"/>
    <w:rsid w:val="00B47C63"/>
    <w:rsid w:val="00B546E8"/>
    <w:rsid w:val="00B64BFC"/>
    <w:rsid w:val="00B678BF"/>
    <w:rsid w:val="00B73053"/>
    <w:rsid w:val="00B75705"/>
    <w:rsid w:val="00B81D7F"/>
    <w:rsid w:val="00B83A0B"/>
    <w:rsid w:val="00BA63CF"/>
    <w:rsid w:val="00BA63FB"/>
    <w:rsid w:val="00BA7E34"/>
    <w:rsid w:val="00BC0840"/>
    <w:rsid w:val="00BD2987"/>
    <w:rsid w:val="00BD38DE"/>
    <w:rsid w:val="00BE1069"/>
    <w:rsid w:val="00BE4CE2"/>
    <w:rsid w:val="00BF101C"/>
    <w:rsid w:val="00BF18F2"/>
    <w:rsid w:val="00C0144D"/>
    <w:rsid w:val="00C037E2"/>
    <w:rsid w:val="00C1293A"/>
    <w:rsid w:val="00C13299"/>
    <w:rsid w:val="00C1516B"/>
    <w:rsid w:val="00C22E4C"/>
    <w:rsid w:val="00C27BA7"/>
    <w:rsid w:val="00C31B3F"/>
    <w:rsid w:val="00C40497"/>
    <w:rsid w:val="00C40507"/>
    <w:rsid w:val="00C43B38"/>
    <w:rsid w:val="00C46BD6"/>
    <w:rsid w:val="00C5054D"/>
    <w:rsid w:val="00C51B86"/>
    <w:rsid w:val="00C5467E"/>
    <w:rsid w:val="00C61F00"/>
    <w:rsid w:val="00C65873"/>
    <w:rsid w:val="00C71FEF"/>
    <w:rsid w:val="00C7295F"/>
    <w:rsid w:val="00C80516"/>
    <w:rsid w:val="00C8373B"/>
    <w:rsid w:val="00C92226"/>
    <w:rsid w:val="00C95430"/>
    <w:rsid w:val="00C969FA"/>
    <w:rsid w:val="00CA1253"/>
    <w:rsid w:val="00CA59DC"/>
    <w:rsid w:val="00CB25A2"/>
    <w:rsid w:val="00CC44F4"/>
    <w:rsid w:val="00CD3D79"/>
    <w:rsid w:val="00CF44B0"/>
    <w:rsid w:val="00D023EF"/>
    <w:rsid w:val="00D06F23"/>
    <w:rsid w:val="00D10751"/>
    <w:rsid w:val="00D14359"/>
    <w:rsid w:val="00D207FB"/>
    <w:rsid w:val="00D21254"/>
    <w:rsid w:val="00D21FF1"/>
    <w:rsid w:val="00D24586"/>
    <w:rsid w:val="00D25EEF"/>
    <w:rsid w:val="00D32DD7"/>
    <w:rsid w:val="00D33D33"/>
    <w:rsid w:val="00D40D25"/>
    <w:rsid w:val="00D43746"/>
    <w:rsid w:val="00D44267"/>
    <w:rsid w:val="00D539F3"/>
    <w:rsid w:val="00D54A81"/>
    <w:rsid w:val="00D57319"/>
    <w:rsid w:val="00D67FEC"/>
    <w:rsid w:val="00D70587"/>
    <w:rsid w:val="00D70690"/>
    <w:rsid w:val="00D71F91"/>
    <w:rsid w:val="00D845DC"/>
    <w:rsid w:val="00D87AEF"/>
    <w:rsid w:val="00D9451A"/>
    <w:rsid w:val="00D95106"/>
    <w:rsid w:val="00DA099F"/>
    <w:rsid w:val="00DA5D0C"/>
    <w:rsid w:val="00DB0F71"/>
    <w:rsid w:val="00DB6667"/>
    <w:rsid w:val="00DB685E"/>
    <w:rsid w:val="00DB6B4B"/>
    <w:rsid w:val="00DC054D"/>
    <w:rsid w:val="00DC4E63"/>
    <w:rsid w:val="00DC5608"/>
    <w:rsid w:val="00DC5D61"/>
    <w:rsid w:val="00DC66FF"/>
    <w:rsid w:val="00DD03F7"/>
    <w:rsid w:val="00DD2F54"/>
    <w:rsid w:val="00DD3C59"/>
    <w:rsid w:val="00DD7B5E"/>
    <w:rsid w:val="00DE10B4"/>
    <w:rsid w:val="00DE195F"/>
    <w:rsid w:val="00DE4C2B"/>
    <w:rsid w:val="00DF4B9C"/>
    <w:rsid w:val="00DF788E"/>
    <w:rsid w:val="00E021D1"/>
    <w:rsid w:val="00E139CB"/>
    <w:rsid w:val="00E139FB"/>
    <w:rsid w:val="00E14813"/>
    <w:rsid w:val="00E17EDC"/>
    <w:rsid w:val="00E221B4"/>
    <w:rsid w:val="00E24F37"/>
    <w:rsid w:val="00E3358A"/>
    <w:rsid w:val="00E42AB8"/>
    <w:rsid w:val="00E45D06"/>
    <w:rsid w:val="00E464D0"/>
    <w:rsid w:val="00E62031"/>
    <w:rsid w:val="00E76CF0"/>
    <w:rsid w:val="00E80A2A"/>
    <w:rsid w:val="00E85A4B"/>
    <w:rsid w:val="00E905D0"/>
    <w:rsid w:val="00E918F0"/>
    <w:rsid w:val="00E935AF"/>
    <w:rsid w:val="00E94AAD"/>
    <w:rsid w:val="00EA3C63"/>
    <w:rsid w:val="00EA408C"/>
    <w:rsid w:val="00EA462C"/>
    <w:rsid w:val="00EA657B"/>
    <w:rsid w:val="00EB23E4"/>
    <w:rsid w:val="00EB7D1F"/>
    <w:rsid w:val="00EC15B3"/>
    <w:rsid w:val="00ED41CC"/>
    <w:rsid w:val="00EE102B"/>
    <w:rsid w:val="00EE21B8"/>
    <w:rsid w:val="00EE3517"/>
    <w:rsid w:val="00EE4F3F"/>
    <w:rsid w:val="00EF24C2"/>
    <w:rsid w:val="00F04594"/>
    <w:rsid w:val="00F050BA"/>
    <w:rsid w:val="00F077B5"/>
    <w:rsid w:val="00F07CBA"/>
    <w:rsid w:val="00F1011C"/>
    <w:rsid w:val="00F119D7"/>
    <w:rsid w:val="00F11F37"/>
    <w:rsid w:val="00F14D19"/>
    <w:rsid w:val="00F237F9"/>
    <w:rsid w:val="00F239CE"/>
    <w:rsid w:val="00F2675A"/>
    <w:rsid w:val="00F34876"/>
    <w:rsid w:val="00F37B7E"/>
    <w:rsid w:val="00F43C28"/>
    <w:rsid w:val="00F46219"/>
    <w:rsid w:val="00F47FD5"/>
    <w:rsid w:val="00F56664"/>
    <w:rsid w:val="00F60273"/>
    <w:rsid w:val="00F70984"/>
    <w:rsid w:val="00F70FE8"/>
    <w:rsid w:val="00F7176E"/>
    <w:rsid w:val="00F8272E"/>
    <w:rsid w:val="00F8323C"/>
    <w:rsid w:val="00F901DE"/>
    <w:rsid w:val="00F91208"/>
    <w:rsid w:val="00F918D8"/>
    <w:rsid w:val="00F91A26"/>
    <w:rsid w:val="00F95C29"/>
    <w:rsid w:val="00F97583"/>
    <w:rsid w:val="00F9764D"/>
    <w:rsid w:val="00FA001D"/>
    <w:rsid w:val="00FA1736"/>
    <w:rsid w:val="00FA7853"/>
    <w:rsid w:val="00FA7D3B"/>
    <w:rsid w:val="00FB670F"/>
    <w:rsid w:val="00FB6D2E"/>
    <w:rsid w:val="00FC11B3"/>
    <w:rsid w:val="00FC13A5"/>
    <w:rsid w:val="00FC47CD"/>
    <w:rsid w:val="00FC73A5"/>
    <w:rsid w:val="00FC75C8"/>
    <w:rsid w:val="00FD0934"/>
    <w:rsid w:val="00FE7D20"/>
    <w:rsid w:val="00FF68A7"/>
    <w:rsid w:val="01A01417"/>
    <w:rsid w:val="030309F6"/>
    <w:rsid w:val="06495FC7"/>
    <w:rsid w:val="07BE11D4"/>
    <w:rsid w:val="07D50872"/>
    <w:rsid w:val="09E5B632"/>
    <w:rsid w:val="0D40C8C1"/>
    <w:rsid w:val="0DB0604D"/>
    <w:rsid w:val="163D29B5"/>
    <w:rsid w:val="1A9F0E23"/>
    <w:rsid w:val="1B53E25E"/>
    <w:rsid w:val="1EBE4EB4"/>
    <w:rsid w:val="2121569C"/>
    <w:rsid w:val="2379C0D4"/>
    <w:rsid w:val="24AC00D4"/>
    <w:rsid w:val="25936F00"/>
    <w:rsid w:val="260B7837"/>
    <w:rsid w:val="26C1E5D8"/>
    <w:rsid w:val="294FE06E"/>
    <w:rsid w:val="2B37DDA7"/>
    <w:rsid w:val="2D406613"/>
    <w:rsid w:val="2D57CC36"/>
    <w:rsid w:val="2E6F7E69"/>
    <w:rsid w:val="2E906C13"/>
    <w:rsid w:val="302C3C74"/>
    <w:rsid w:val="307ACDD2"/>
    <w:rsid w:val="344E8EBB"/>
    <w:rsid w:val="34B499E1"/>
    <w:rsid w:val="38BB79C0"/>
    <w:rsid w:val="3AB5251F"/>
    <w:rsid w:val="3B4C9B8A"/>
    <w:rsid w:val="3B526227"/>
    <w:rsid w:val="4297DD8B"/>
    <w:rsid w:val="43200501"/>
    <w:rsid w:val="4422F50E"/>
    <w:rsid w:val="4819C852"/>
    <w:rsid w:val="4C5FAD7B"/>
    <w:rsid w:val="4EC6D5D9"/>
    <w:rsid w:val="51285B39"/>
    <w:rsid w:val="51DFB4FB"/>
    <w:rsid w:val="537B855C"/>
    <w:rsid w:val="55949B50"/>
    <w:rsid w:val="55ED6764"/>
    <w:rsid w:val="5797CE0F"/>
    <w:rsid w:val="588E55ED"/>
    <w:rsid w:val="59B9C4BA"/>
    <w:rsid w:val="59D19E83"/>
    <w:rsid w:val="5AA45146"/>
    <w:rsid w:val="5ADE8064"/>
    <w:rsid w:val="5BB80FA1"/>
    <w:rsid w:val="5C7021F9"/>
    <w:rsid w:val="60A134FA"/>
    <w:rsid w:val="614516C8"/>
    <w:rsid w:val="61D0065B"/>
    <w:rsid w:val="63D61CAD"/>
    <w:rsid w:val="658CEDFA"/>
    <w:rsid w:val="66F74E21"/>
    <w:rsid w:val="67051ABB"/>
    <w:rsid w:val="68931E82"/>
    <w:rsid w:val="6EE95FE2"/>
    <w:rsid w:val="703DCE3E"/>
    <w:rsid w:val="71319E67"/>
    <w:rsid w:val="72A9281A"/>
    <w:rsid w:val="7959A859"/>
    <w:rsid w:val="7D1ABF04"/>
    <w:rsid w:val="7EE65B4F"/>
    <w:rsid w:val="7EFD8897"/>
    <w:rsid w:val="7F2071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A7C136C"/>
  <w15:chartTrackingRefBased/>
  <w15:docId w15:val="{3CB26606-10C4-6141-8EBA-311747676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s-I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3CF"/>
    <w:rPr>
      <w:rFonts w:ascii="Times New Roman" w:eastAsia="Times New Roman" w:hAnsi="Times New Roman" w:cs="Times New Roman"/>
      <w:lang w:val="en-US" w:eastAsia="en-GB"/>
    </w:rPr>
  </w:style>
  <w:style w:type="paragraph" w:styleId="Heading1">
    <w:name w:val="heading 1"/>
    <w:basedOn w:val="Normal"/>
    <w:next w:val="Normal"/>
    <w:link w:val="Heading1Char"/>
    <w:uiPriority w:val="9"/>
    <w:qFormat/>
    <w:rsid w:val="007C43CF"/>
    <w:pPr>
      <w:keepNext/>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43CF"/>
    <w:pPr>
      <w:spacing w:beforeAutospacing="1" w:afterAutospacing="1"/>
      <w:outlineLvl w:val="1"/>
    </w:pPr>
    <w:rPr>
      <w:b/>
      <w:bCs/>
      <w:sz w:val="36"/>
      <w:szCs w:val="36"/>
    </w:rPr>
  </w:style>
  <w:style w:type="paragraph" w:styleId="Heading3">
    <w:name w:val="heading 3"/>
    <w:basedOn w:val="Normal"/>
    <w:next w:val="Normal"/>
    <w:link w:val="Heading3Char"/>
    <w:uiPriority w:val="9"/>
    <w:semiHidden/>
    <w:unhideWhenUsed/>
    <w:qFormat/>
    <w:rsid w:val="007C43CF"/>
    <w:pPr>
      <w:keepNext/>
      <w:spacing w:before="40"/>
      <w:outlineLvl w:val="2"/>
    </w:pPr>
    <w:rPr>
      <w:rFonts w:asciiTheme="majorHAnsi" w:eastAsiaTheme="majorEastAsia" w:hAnsiTheme="majorHAnsi" w:cstheme="majorBidi"/>
      <w:color w:val="1F3763"/>
    </w:rPr>
  </w:style>
  <w:style w:type="paragraph" w:styleId="Heading4">
    <w:name w:val="heading 4"/>
    <w:basedOn w:val="Normal"/>
    <w:next w:val="Normal"/>
    <w:link w:val="Heading4Char"/>
    <w:uiPriority w:val="9"/>
    <w:unhideWhenUsed/>
    <w:qFormat/>
    <w:rsid w:val="007C43CF"/>
    <w:pPr>
      <w:keepNext/>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C43CF"/>
    <w:pPr>
      <w:keepNext/>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C43CF"/>
    <w:pPr>
      <w:keepNext/>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C43CF"/>
    <w:pPr>
      <w:keepNext/>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C43CF"/>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C43CF"/>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3CF"/>
    <w:rPr>
      <w:rFonts w:asciiTheme="majorHAnsi" w:eastAsiaTheme="majorEastAsia" w:hAnsiTheme="majorHAnsi" w:cstheme="majorBidi"/>
      <w:color w:val="2F5496" w:themeColor="accent1" w:themeShade="BF"/>
      <w:sz w:val="32"/>
      <w:szCs w:val="32"/>
      <w:lang w:val="en-US" w:eastAsia="en-GB"/>
    </w:rPr>
  </w:style>
  <w:style w:type="character" w:customStyle="1" w:styleId="Heading2Char">
    <w:name w:val="Heading 2 Char"/>
    <w:basedOn w:val="DefaultParagraphFont"/>
    <w:link w:val="Heading2"/>
    <w:uiPriority w:val="9"/>
    <w:rsid w:val="007C43CF"/>
    <w:rPr>
      <w:rFonts w:ascii="Times New Roman" w:eastAsia="Times New Roman" w:hAnsi="Times New Roman" w:cs="Times New Roman"/>
      <w:b/>
      <w:bCs/>
      <w:sz w:val="36"/>
      <w:szCs w:val="36"/>
      <w:lang w:val="en-US" w:eastAsia="en-GB"/>
    </w:rPr>
  </w:style>
  <w:style w:type="character" w:customStyle="1" w:styleId="Heading3Char">
    <w:name w:val="Heading 3 Char"/>
    <w:basedOn w:val="DefaultParagraphFont"/>
    <w:link w:val="Heading3"/>
    <w:uiPriority w:val="9"/>
    <w:semiHidden/>
    <w:rsid w:val="007C43CF"/>
    <w:rPr>
      <w:rFonts w:asciiTheme="majorHAnsi" w:eastAsiaTheme="majorEastAsia" w:hAnsiTheme="majorHAnsi" w:cstheme="majorBidi"/>
      <w:color w:val="1F3763"/>
      <w:lang w:val="en-US" w:eastAsia="en-GB"/>
    </w:rPr>
  </w:style>
  <w:style w:type="character" w:customStyle="1" w:styleId="Heading4Char">
    <w:name w:val="Heading 4 Char"/>
    <w:basedOn w:val="DefaultParagraphFont"/>
    <w:link w:val="Heading4"/>
    <w:uiPriority w:val="9"/>
    <w:rsid w:val="007C43CF"/>
    <w:rPr>
      <w:rFonts w:asciiTheme="majorHAnsi" w:eastAsiaTheme="majorEastAsia" w:hAnsiTheme="majorHAnsi" w:cstheme="majorBidi"/>
      <w:i/>
      <w:iCs/>
      <w:color w:val="2F5496" w:themeColor="accent1" w:themeShade="BF"/>
      <w:lang w:val="en-US" w:eastAsia="en-GB"/>
    </w:rPr>
  </w:style>
  <w:style w:type="character" w:customStyle="1" w:styleId="Heading5Char">
    <w:name w:val="Heading 5 Char"/>
    <w:basedOn w:val="DefaultParagraphFont"/>
    <w:link w:val="Heading5"/>
    <w:uiPriority w:val="9"/>
    <w:rsid w:val="007C43CF"/>
    <w:rPr>
      <w:rFonts w:asciiTheme="majorHAnsi" w:eastAsiaTheme="majorEastAsia" w:hAnsiTheme="majorHAnsi" w:cstheme="majorBidi"/>
      <w:color w:val="2F5496" w:themeColor="accent1" w:themeShade="BF"/>
      <w:lang w:val="en-US" w:eastAsia="en-GB"/>
    </w:rPr>
  </w:style>
  <w:style w:type="character" w:customStyle="1" w:styleId="Heading6Char">
    <w:name w:val="Heading 6 Char"/>
    <w:basedOn w:val="DefaultParagraphFont"/>
    <w:link w:val="Heading6"/>
    <w:uiPriority w:val="9"/>
    <w:rsid w:val="007C43CF"/>
    <w:rPr>
      <w:rFonts w:asciiTheme="majorHAnsi" w:eastAsiaTheme="majorEastAsia" w:hAnsiTheme="majorHAnsi" w:cstheme="majorBidi"/>
      <w:color w:val="1F3763"/>
      <w:lang w:val="en-US" w:eastAsia="en-GB"/>
    </w:rPr>
  </w:style>
  <w:style w:type="character" w:customStyle="1" w:styleId="Heading7Char">
    <w:name w:val="Heading 7 Char"/>
    <w:basedOn w:val="DefaultParagraphFont"/>
    <w:link w:val="Heading7"/>
    <w:uiPriority w:val="9"/>
    <w:rsid w:val="007C43CF"/>
    <w:rPr>
      <w:rFonts w:asciiTheme="majorHAnsi" w:eastAsiaTheme="majorEastAsia" w:hAnsiTheme="majorHAnsi" w:cstheme="majorBidi"/>
      <w:i/>
      <w:iCs/>
      <w:color w:val="1F3763"/>
      <w:lang w:val="en-US" w:eastAsia="en-GB"/>
    </w:rPr>
  </w:style>
  <w:style w:type="character" w:customStyle="1" w:styleId="Heading8Char">
    <w:name w:val="Heading 8 Char"/>
    <w:basedOn w:val="DefaultParagraphFont"/>
    <w:link w:val="Heading8"/>
    <w:uiPriority w:val="9"/>
    <w:rsid w:val="007C43CF"/>
    <w:rPr>
      <w:rFonts w:asciiTheme="majorHAnsi" w:eastAsiaTheme="majorEastAsia" w:hAnsiTheme="majorHAnsi" w:cstheme="majorBidi"/>
      <w:color w:val="272727"/>
      <w:sz w:val="21"/>
      <w:szCs w:val="21"/>
      <w:lang w:val="en-US" w:eastAsia="en-GB"/>
    </w:rPr>
  </w:style>
  <w:style w:type="character" w:customStyle="1" w:styleId="Heading9Char">
    <w:name w:val="Heading 9 Char"/>
    <w:basedOn w:val="DefaultParagraphFont"/>
    <w:link w:val="Heading9"/>
    <w:uiPriority w:val="9"/>
    <w:rsid w:val="007C43CF"/>
    <w:rPr>
      <w:rFonts w:asciiTheme="majorHAnsi" w:eastAsiaTheme="majorEastAsia" w:hAnsiTheme="majorHAnsi" w:cstheme="majorBidi"/>
      <w:i/>
      <w:iCs/>
      <w:color w:val="272727"/>
      <w:sz w:val="21"/>
      <w:szCs w:val="21"/>
      <w:lang w:val="en-US" w:eastAsia="en-GB"/>
    </w:rPr>
  </w:style>
  <w:style w:type="paragraph" w:styleId="Title">
    <w:name w:val="Title"/>
    <w:basedOn w:val="Normal"/>
    <w:next w:val="Normal"/>
    <w:link w:val="TitleChar"/>
    <w:uiPriority w:val="10"/>
    <w:qFormat/>
    <w:rsid w:val="007C43CF"/>
    <w:pPr>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7C43CF"/>
    <w:rPr>
      <w:rFonts w:asciiTheme="majorHAnsi" w:eastAsiaTheme="majorEastAsia" w:hAnsiTheme="majorHAnsi" w:cstheme="majorBidi"/>
      <w:sz w:val="56"/>
      <w:szCs w:val="56"/>
      <w:lang w:val="en-US" w:eastAsia="en-GB"/>
    </w:rPr>
  </w:style>
  <w:style w:type="paragraph" w:styleId="ListParagraph">
    <w:name w:val="List Paragraph"/>
    <w:basedOn w:val="Normal"/>
    <w:uiPriority w:val="34"/>
    <w:qFormat/>
    <w:rsid w:val="007C43CF"/>
    <w:pPr>
      <w:ind w:left="720"/>
      <w:contextualSpacing/>
    </w:pPr>
  </w:style>
  <w:style w:type="character" w:styleId="Hyperlink">
    <w:name w:val="Hyperlink"/>
    <w:basedOn w:val="DefaultParagraphFont"/>
    <w:uiPriority w:val="99"/>
    <w:unhideWhenUsed/>
    <w:rsid w:val="007C43CF"/>
    <w:rPr>
      <w:color w:val="0000FF"/>
      <w:u w:val="single"/>
    </w:rPr>
  </w:style>
  <w:style w:type="character" w:styleId="Emphasis">
    <w:name w:val="Emphasis"/>
    <w:basedOn w:val="DefaultParagraphFont"/>
    <w:uiPriority w:val="20"/>
    <w:qFormat/>
    <w:rsid w:val="007C43CF"/>
    <w:rPr>
      <w:i/>
      <w:iCs/>
    </w:rPr>
  </w:style>
  <w:style w:type="paragraph" w:styleId="Revision">
    <w:name w:val="Revision"/>
    <w:hidden/>
    <w:uiPriority w:val="99"/>
    <w:semiHidden/>
    <w:rsid w:val="007C43CF"/>
    <w:rPr>
      <w:rFonts w:ascii="Times New Roman" w:eastAsia="Times New Roman" w:hAnsi="Times New Roman" w:cs="Times New Roman"/>
      <w:lang w:val="en-US" w:eastAsia="en-GB"/>
    </w:rPr>
  </w:style>
  <w:style w:type="character" w:styleId="UnresolvedMention">
    <w:name w:val="Unresolved Mention"/>
    <w:basedOn w:val="DefaultParagraphFont"/>
    <w:uiPriority w:val="99"/>
    <w:semiHidden/>
    <w:unhideWhenUsed/>
    <w:rsid w:val="007C43CF"/>
    <w:rPr>
      <w:color w:val="605E5C"/>
      <w:shd w:val="clear" w:color="auto" w:fill="E1DFDD"/>
    </w:rPr>
  </w:style>
  <w:style w:type="character" w:styleId="FollowedHyperlink">
    <w:name w:val="FollowedHyperlink"/>
    <w:basedOn w:val="DefaultParagraphFont"/>
    <w:uiPriority w:val="99"/>
    <w:semiHidden/>
    <w:unhideWhenUsed/>
    <w:rsid w:val="007C43CF"/>
    <w:rPr>
      <w:color w:val="954F72" w:themeColor="followedHyperlink"/>
      <w:u w:val="single"/>
    </w:rPr>
  </w:style>
  <w:style w:type="paragraph" w:styleId="CommentText">
    <w:name w:val="annotation text"/>
    <w:basedOn w:val="Normal"/>
    <w:link w:val="CommentTextChar"/>
    <w:uiPriority w:val="99"/>
    <w:semiHidden/>
    <w:unhideWhenUsed/>
    <w:rsid w:val="007C43CF"/>
    <w:rPr>
      <w:sz w:val="20"/>
      <w:szCs w:val="20"/>
    </w:rPr>
  </w:style>
  <w:style w:type="character" w:customStyle="1" w:styleId="CommentTextChar">
    <w:name w:val="Comment Text Char"/>
    <w:basedOn w:val="DefaultParagraphFont"/>
    <w:link w:val="CommentText"/>
    <w:uiPriority w:val="99"/>
    <w:semiHidden/>
    <w:rsid w:val="007C43CF"/>
    <w:rPr>
      <w:rFonts w:ascii="Times New Roman" w:eastAsia="Times New Roman" w:hAnsi="Times New Roman" w:cs="Times New Roman"/>
      <w:sz w:val="20"/>
      <w:szCs w:val="20"/>
      <w:lang w:val="en-US" w:eastAsia="en-GB"/>
    </w:rPr>
  </w:style>
  <w:style w:type="character" w:styleId="CommentReference">
    <w:name w:val="annotation reference"/>
    <w:basedOn w:val="DefaultParagraphFont"/>
    <w:uiPriority w:val="99"/>
    <w:semiHidden/>
    <w:unhideWhenUsed/>
    <w:rsid w:val="007C43CF"/>
    <w:rPr>
      <w:sz w:val="16"/>
      <w:szCs w:val="16"/>
    </w:rPr>
  </w:style>
  <w:style w:type="paragraph" w:styleId="Subtitle">
    <w:name w:val="Subtitle"/>
    <w:basedOn w:val="Normal"/>
    <w:next w:val="Normal"/>
    <w:link w:val="SubtitleChar"/>
    <w:uiPriority w:val="11"/>
    <w:qFormat/>
    <w:rsid w:val="007C43CF"/>
    <w:rPr>
      <w:rFonts w:eastAsiaTheme="minorEastAsia"/>
      <w:color w:val="5A5A5A"/>
    </w:rPr>
  </w:style>
  <w:style w:type="character" w:customStyle="1" w:styleId="SubtitleChar">
    <w:name w:val="Subtitle Char"/>
    <w:basedOn w:val="DefaultParagraphFont"/>
    <w:link w:val="Subtitle"/>
    <w:uiPriority w:val="11"/>
    <w:rsid w:val="007C43CF"/>
    <w:rPr>
      <w:rFonts w:ascii="Times New Roman" w:eastAsiaTheme="minorEastAsia" w:hAnsi="Times New Roman" w:cs="Times New Roman"/>
      <w:color w:val="5A5A5A"/>
      <w:lang w:val="en-US" w:eastAsia="en-GB"/>
    </w:rPr>
  </w:style>
  <w:style w:type="paragraph" w:styleId="Quote">
    <w:name w:val="Quote"/>
    <w:basedOn w:val="Normal"/>
    <w:next w:val="Normal"/>
    <w:link w:val="QuoteChar"/>
    <w:uiPriority w:val="29"/>
    <w:qFormat/>
    <w:rsid w:val="007C43C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C43CF"/>
    <w:rPr>
      <w:rFonts w:ascii="Times New Roman" w:eastAsia="Times New Roman" w:hAnsi="Times New Roman" w:cs="Times New Roman"/>
      <w:i/>
      <w:iCs/>
      <w:color w:val="404040" w:themeColor="text1" w:themeTint="BF"/>
      <w:lang w:val="en-US" w:eastAsia="en-GB"/>
    </w:rPr>
  </w:style>
  <w:style w:type="paragraph" w:styleId="IntenseQuote">
    <w:name w:val="Intense Quote"/>
    <w:basedOn w:val="Normal"/>
    <w:next w:val="Normal"/>
    <w:link w:val="IntenseQuoteChar"/>
    <w:uiPriority w:val="30"/>
    <w:qFormat/>
    <w:rsid w:val="007C43CF"/>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C43CF"/>
    <w:rPr>
      <w:rFonts w:ascii="Times New Roman" w:eastAsia="Times New Roman" w:hAnsi="Times New Roman" w:cs="Times New Roman"/>
      <w:i/>
      <w:iCs/>
      <w:color w:val="4472C4" w:themeColor="accent1"/>
      <w:lang w:val="en-US" w:eastAsia="en-GB"/>
    </w:rPr>
  </w:style>
  <w:style w:type="paragraph" w:styleId="TOC1">
    <w:name w:val="toc 1"/>
    <w:basedOn w:val="Normal"/>
    <w:next w:val="Normal"/>
    <w:uiPriority w:val="39"/>
    <w:unhideWhenUsed/>
    <w:rsid w:val="007C43CF"/>
    <w:pPr>
      <w:spacing w:after="100"/>
    </w:pPr>
  </w:style>
  <w:style w:type="paragraph" w:styleId="TOC2">
    <w:name w:val="toc 2"/>
    <w:basedOn w:val="Normal"/>
    <w:next w:val="Normal"/>
    <w:uiPriority w:val="39"/>
    <w:unhideWhenUsed/>
    <w:rsid w:val="007C43CF"/>
    <w:pPr>
      <w:spacing w:after="100"/>
      <w:ind w:left="220"/>
    </w:pPr>
  </w:style>
  <w:style w:type="paragraph" w:styleId="TOC3">
    <w:name w:val="toc 3"/>
    <w:basedOn w:val="Normal"/>
    <w:next w:val="Normal"/>
    <w:uiPriority w:val="39"/>
    <w:unhideWhenUsed/>
    <w:rsid w:val="007C43CF"/>
    <w:pPr>
      <w:spacing w:after="100"/>
      <w:ind w:left="440"/>
    </w:pPr>
  </w:style>
  <w:style w:type="paragraph" w:styleId="TOC4">
    <w:name w:val="toc 4"/>
    <w:basedOn w:val="Normal"/>
    <w:next w:val="Normal"/>
    <w:uiPriority w:val="39"/>
    <w:unhideWhenUsed/>
    <w:rsid w:val="007C43CF"/>
    <w:pPr>
      <w:spacing w:after="100"/>
      <w:ind w:left="660"/>
    </w:pPr>
  </w:style>
  <w:style w:type="paragraph" w:styleId="TOC5">
    <w:name w:val="toc 5"/>
    <w:basedOn w:val="Normal"/>
    <w:next w:val="Normal"/>
    <w:uiPriority w:val="39"/>
    <w:unhideWhenUsed/>
    <w:rsid w:val="007C43CF"/>
    <w:pPr>
      <w:spacing w:after="100"/>
      <w:ind w:left="880"/>
    </w:pPr>
  </w:style>
  <w:style w:type="paragraph" w:styleId="TOC6">
    <w:name w:val="toc 6"/>
    <w:basedOn w:val="Normal"/>
    <w:next w:val="Normal"/>
    <w:uiPriority w:val="39"/>
    <w:unhideWhenUsed/>
    <w:rsid w:val="007C43CF"/>
    <w:pPr>
      <w:spacing w:after="100"/>
      <w:ind w:left="1100"/>
    </w:pPr>
  </w:style>
  <w:style w:type="paragraph" w:styleId="TOC7">
    <w:name w:val="toc 7"/>
    <w:basedOn w:val="Normal"/>
    <w:next w:val="Normal"/>
    <w:uiPriority w:val="39"/>
    <w:unhideWhenUsed/>
    <w:rsid w:val="007C43CF"/>
    <w:pPr>
      <w:spacing w:after="100"/>
      <w:ind w:left="1320"/>
    </w:pPr>
  </w:style>
  <w:style w:type="paragraph" w:styleId="TOC8">
    <w:name w:val="toc 8"/>
    <w:basedOn w:val="Normal"/>
    <w:next w:val="Normal"/>
    <w:uiPriority w:val="39"/>
    <w:unhideWhenUsed/>
    <w:rsid w:val="007C43CF"/>
    <w:pPr>
      <w:spacing w:after="100"/>
      <w:ind w:left="1540"/>
    </w:pPr>
  </w:style>
  <w:style w:type="paragraph" w:styleId="TOC9">
    <w:name w:val="toc 9"/>
    <w:basedOn w:val="Normal"/>
    <w:next w:val="Normal"/>
    <w:uiPriority w:val="39"/>
    <w:unhideWhenUsed/>
    <w:rsid w:val="007C43CF"/>
    <w:pPr>
      <w:spacing w:after="100"/>
      <w:ind w:left="1760"/>
    </w:pPr>
  </w:style>
  <w:style w:type="paragraph" w:styleId="EndnoteText">
    <w:name w:val="endnote text"/>
    <w:basedOn w:val="Normal"/>
    <w:link w:val="EndnoteTextChar"/>
    <w:uiPriority w:val="99"/>
    <w:semiHidden/>
    <w:unhideWhenUsed/>
    <w:rsid w:val="007C43CF"/>
    <w:rPr>
      <w:sz w:val="20"/>
      <w:szCs w:val="20"/>
    </w:rPr>
  </w:style>
  <w:style w:type="character" w:customStyle="1" w:styleId="EndnoteTextChar">
    <w:name w:val="Endnote Text Char"/>
    <w:basedOn w:val="DefaultParagraphFont"/>
    <w:link w:val="EndnoteText"/>
    <w:uiPriority w:val="99"/>
    <w:semiHidden/>
    <w:rsid w:val="007C43CF"/>
    <w:rPr>
      <w:rFonts w:ascii="Times New Roman" w:eastAsia="Times New Roman" w:hAnsi="Times New Roman" w:cs="Times New Roman"/>
      <w:sz w:val="20"/>
      <w:szCs w:val="20"/>
      <w:lang w:val="en-US" w:eastAsia="en-GB"/>
    </w:rPr>
  </w:style>
  <w:style w:type="paragraph" w:styleId="Footer">
    <w:name w:val="footer"/>
    <w:basedOn w:val="Normal"/>
    <w:link w:val="FooterChar"/>
    <w:uiPriority w:val="99"/>
    <w:unhideWhenUsed/>
    <w:rsid w:val="007C43CF"/>
    <w:pPr>
      <w:tabs>
        <w:tab w:val="center" w:pos="4680"/>
        <w:tab w:val="right" w:pos="9360"/>
      </w:tabs>
    </w:pPr>
  </w:style>
  <w:style w:type="character" w:customStyle="1" w:styleId="FooterChar">
    <w:name w:val="Footer Char"/>
    <w:basedOn w:val="DefaultParagraphFont"/>
    <w:link w:val="Footer"/>
    <w:uiPriority w:val="99"/>
    <w:rsid w:val="007C43CF"/>
    <w:rPr>
      <w:rFonts w:ascii="Times New Roman" w:eastAsia="Times New Roman" w:hAnsi="Times New Roman" w:cs="Times New Roman"/>
      <w:lang w:val="en-US" w:eastAsia="en-GB"/>
    </w:rPr>
  </w:style>
  <w:style w:type="paragraph" w:styleId="FootnoteText">
    <w:name w:val="footnote text"/>
    <w:basedOn w:val="Normal"/>
    <w:link w:val="FootnoteTextChar"/>
    <w:uiPriority w:val="99"/>
    <w:semiHidden/>
    <w:unhideWhenUsed/>
    <w:rsid w:val="007C43CF"/>
    <w:rPr>
      <w:sz w:val="20"/>
      <w:szCs w:val="20"/>
    </w:rPr>
  </w:style>
  <w:style w:type="character" w:customStyle="1" w:styleId="FootnoteTextChar">
    <w:name w:val="Footnote Text Char"/>
    <w:basedOn w:val="DefaultParagraphFont"/>
    <w:link w:val="FootnoteText"/>
    <w:uiPriority w:val="99"/>
    <w:semiHidden/>
    <w:rsid w:val="007C43CF"/>
    <w:rPr>
      <w:rFonts w:ascii="Times New Roman" w:eastAsia="Times New Roman" w:hAnsi="Times New Roman" w:cs="Times New Roman"/>
      <w:sz w:val="20"/>
      <w:szCs w:val="20"/>
      <w:lang w:val="en-US" w:eastAsia="en-GB"/>
    </w:rPr>
  </w:style>
  <w:style w:type="paragraph" w:styleId="Header">
    <w:name w:val="header"/>
    <w:basedOn w:val="Normal"/>
    <w:link w:val="HeaderChar"/>
    <w:uiPriority w:val="99"/>
    <w:unhideWhenUsed/>
    <w:rsid w:val="007C43CF"/>
    <w:pPr>
      <w:tabs>
        <w:tab w:val="center" w:pos="4680"/>
        <w:tab w:val="right" w:pos="9360"/>
      </w:tabs>
    </w:pPr>
  </w:style>
  <w:style w:type="character" w:customStyle="1" w:styleId="HeaderChar">
    <w:name w:val="Header Char"/>
    <w:basedOn w:val="DefaultParagraphFont"/>
    <w:link w:val="Header"/>
    <w:uiPriority w:val="99"/>
    <w:rsid w:val="007C43CF"/>
    <w:rPr>
      <w:rFonts w:ascii="Times New Roman" w:eastAsia="Times New Roman" w:hAnsi="Times New Roman" w:cs="Times New Roman"/>
      <w:lang w:val="en-US" w:eastAsia="en-GB"/>
    </w:rPr>
  </w:style>
  <w:style w:type="paragraph" w:styleId="CommentSubject">
    <w:name w:val="annotation subject"/>
    <w:basedOn w:val="CommentText"/>
    <w:next w:val="CommentText"/>
    <w:link w:val="CommentSubjectChar"/>
    <w:uiPriority w:val="99"/>
    <w:semiHidden/>
    <w:unhideWhenUsed/>
    <w:rsid w:val="007C43CF"/>
    <w:rPr>
      <w:b/>
      <w:bCs/>
    </w:rPr>
  </w:style>
  <w:style w:type="character" w:customStyle="1" w:styleId="CommentSubjectChar">
    <w:name w:val="Comment Subject Char"/>
    <w:basedOn w:val="CommentTextChar"/>
    <w:link w:val="CommentSubject"/>
    <w:uiPriority w:val="99"/>
    <w:semiHidden/>
    <w:rsid w:val="007C43CF"/>
    <w:rPr>
      <w:rFonts w:ascii="Times New Roman" w:eastAsia="Times New Roman" w:hAnsi="Times New Roman" w:cs="Times New Roman"/>
      <w:b/>
      <w:bCs/>
      <w:sz w:val="20"/>
      <w:szCs w:val="20"/>
      <w:lang w:val="en-US" w:eastAsia="en-GB"/>
    </w:rPr>
  </w:style>
  <w:style w:type="character" w:styleId="FootnoteReference">
    <w:name w:val="footnote reference"/>
    <w:basedOn w:val="DefaultParagraphFont"/>
    <w:uiPriority w:val="99"/>
    <w:semiHidden/>
    <w:unhideWhenUsed/>
    <w:rsid w:val="007C43CF"/>
    <w:rPr>
      <w:vertAlign w:val="superscript"/>
    </w:rPr>
  </w:style>
  <w:style w:type="character" w:styleId="EndnoteReference">
    <w:name w:val="endnote reference"/>
    <w:basedOn w:val="DefaultParagraphFont"/>
    <w:uiPriority w:val="99"/>
    <w:semiHidden/>
    <w:unhideWhenUsed/>
    <w:rsid w:val="007C43CF"/>
    <w:rPr>
      <w:vertAlign w:val="superscript"/>
    </w:rPr>
  </w:style>
  <w:style w:type="paragraph" w:styleId="BalloonText">
    <w:name w:val="Balloon Text"/>
    <w:basedOn w:val="Normal"/>
    <w:link w:val="BalloonTextChar"/>
    <w:uiPriority w:val="99"/>
    <w:semiHidden/>
    <w:unhideWhenUsed/>
    <w:rsid w:val="007C43CF"/>
    <w:rPr>
      <w:sz w:val="18"/>
      <w:szCs w:val="18"/>
    </w:rPr>
  </w:style>
  <w:style w:type="character" w:customStyle="1" w:styleId="BalloonTextChar">
    <w:name w:val="Balloon Text Char"/>
    <w:basedOn w:val="DefaultParagraphFont"/>
    <w:link w:val="BalloonText"/>
    <w:uiPriority w:val="99"/>
    <w:semiHidden/>
    <w:rsid w:val="007C43CF"/>
    <w:rPr>
      <w:rFonts w:ascii="Times New Roman" w:eastAsia="Times New Roman" w:hAnsi="Times New Roman" w:cs="Times New Roman"/>
      <w:sz w:val="18"/>
      <w:szCs w:val="18"/>
      <w:lang w:val="en-US" w:eastAsia="en-GB"/>
    </w:rPr>
  </w:style>
  <w:style w:type="paragraph" w:styleId="Caption">
    <w:name w:val="caption"/>
    <w:basedOn w:val="Normal"/>
    <w:next w:val="Normal"/>
    <w:uiPriority w:val="35"/>
    <w:unhideWhenUsed/>
    <w:qFormat/>
    <w:rsid w:val="005551D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rkddb.rkd.nl/rkddb/digital_book/202003169.pdf" TargetMode="External"/><Relationship Id="rId39" Type="http://schemas.openxmlformats.org/officeDocument/2006/relationships/hyperlink" Target="https://www.mbl.is/greinasafn/grein/117946/" TargetMode="External"/><Relationship Id="rId21" Type="http://schemas.openxmlformats.org/officeDocument/2006/relationships/image" Target="media/image14.jpeg"/><Relationship Id="rId34" Type="http://schemas.openxmlformats.org/officeDocument/2006/relationships/hyperlink" Target="https://www.joincake.com/blog/death-documentary/" TargetMode="External"/><Relationship Id="rId42" Type="http://schemas.openxmlformats.org/officeDocument/2006/relationships/hyperlink" Target="https://www.oxfordreference.com/display/10.1093/oi/authority.20110803095515843" TargetMode="External"/><Relationship Id="rId47" Type="http://schemas.openxmlformats.org/officeDocument/2006/relationships/hyperlink" Target="https://www.cabinetmagazine.org/issues/16/cohen.php" TargetMode="External"/><Relationship Id="rId50" Type="http://schemas.openxmlformats.org/officeDocument/2006/relationships/hyperlink" Target="https://www.imdb.com/title/tt2379713/"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myfarewelling.com/article/movies-about-death" TargetMode="External"/><Relationship Id="rId11" Type="http://schemas.openxmlformats.org/officeDocument/2006/relationships/image" Target="media/image4.jpeg"/><Relationship Id="rId24" Type="http://schemas.openxmlformats.org/officeDocument/2006/relationships/hyperlink" Target="https://www.legstadaleit.com/tng/getperson.php?personID=I10598&amp;tree=Tree2" TargetMode="External"/><Relationship Id="rId32" Type="http://schemas.openxmlformats.org/officeDocument/2006/relationships/hyperlink" Target="https://timarit.is/page/2889164" TargetMode="External"/><Relationship Id="rId37" Type="http://schemas.openxmlformats.org/officeDocument/2006/relationships/hyperlink" Target="https://timarit.is/page/1855212" TargetMode="External"/><Relationship Id="rId40" Type="http://schemas.openxmlformats.org/officeDocument/2006/relationships/hyperlink" Target="https://www.newsflare.com/video/219539/changing-the-clothes-of-the-dead-the-unique-summer-ritual-of-indonesias-toraja-culture" TargetMode="External"/><Relationship Id="rId45" Type="http://schemas.openxmlformats.org/officeDocument/2006/relationships/hyperlink" Target="https://www.nytimes.com/2005/12/11/fashion/sundaystyles/in-the-rear-window-tributes-to-the-dead.html" TargetMode="External"/><Relationship Id="rId53" Type="http://schemas.openxmlformats.org/officeDocument/2006/relationships/hyperlink" Target="https://www.smithsonianmag.com/smithsonian-institution/fourteen-works-art-portray-bonds-fatherhood-across-time-and-culture-180975106/"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island.is/en/funeral-and-burial-place" TargetMode="External"/><Relationship Id="rId44" Type="http://schemas.openxmlformats.org/officeDocument/2006/relationships/hyperlink" Target="https://www.nytimes.com/2020/12/14/travel/torajan-death-rituals-indonesia.html" TargetMode="External"/><Relationship Id="rId52" Type="http://schemas.openxmlformats.org/officeDocument/2006/relationships/hyperlink" Target="https://plato.stanford.edu/entries/arend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eology.com/world/africa-satellite-image.shtml" TargetMode="External"/><Relationship Id="rId30" Type="http://schemas.openxmlformats.org/officeDocument/2006/relationships/hyperlink" Target="https://pubs.lib.umn.edu/index.php/muraj/article/view/4512" TargetMode="External"/><Relationship Id="rId35" Type="http://schemas.openxmlformats.org/officeDocument/2006/relationships/hyperlink" Target="https://www.saltwaterjournal.life/blog/best-sailing-documentaries-to-watch-in-2021" TargetMode="External"/><Relationship Id="rId43" Type="http://schemas.openxmlformats.org/officeDocument/2006/relationships/hyperlink" Target="https://www.who.int/news-room/fact-sheets/detail/malaria" TargetMode="External"/><Relationship Id="rId48" Type="http://schemas.openxmlformats.org/officeDocument/2006/relationships/hyperlink" Target="https://www.cabinetmagazine.org/issues/43/pottage.php"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imdb.com/title/tt2380307/?ref_=fn_al_tt_1"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britannica.com/place/Sahara-desert-Africa" TargetMode="External"/><Relationship Id="rId33" Type="http://schemas.openxmlformats.org/officeDocument/2006/relationships/hyperlink" Target="https://www.mbl.is/greinasafn/grein/268631/" TargetMode="External"/><Relationship Id="rId38" Type="http://schemas.openxmlformats.org/officeDocument/2006/relationships/hyperlink" Target="http://www.thingeyri.is/frettir/Merkir_Islendingar_-_Gudmundur_Thoroddsen/" TargetMode="External"/><Relationship Id="rId46" Type="http://schemas.openxmlformats.org/officeDocument/2006/relationships/hyperlink" Target="https://brewminate.com/a-history-of-grief-and-mourning-across-cultures-and-religions/" TargetMode="External"/><Relationship Id="rId20" Type="http://schemas.openxmlformats.org/officeDocument/2006/relationships/image" Target="media/image13.jpeg"/><Relationship Id="rId41" Type="http://schemas.openxmlformats.org/officeDocument/2006/relationships/hyperlink" Target="https://www.mbl.is/greinasafn/grein/269969/"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timarit.is/page/1446004" TargetMode="External"/><Relationship Id="rId36" Type="http://schemas.openxmlformats.org/officeDocument/2006/relationships/hyperlink" Target="http://cic.org.ar/subpaginas/listaderatings.html" TargetMode="External"/><Relationship Id="rId49" Type="http://schemas.openxmlformats.org/officeDocument/2006/relationships/hyperlink" Target="https://www.cabinetmagazine.org/issues/22/myles.ph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who.int/news-room/fact-sheets/detail/malaria" TargetMode="External"/><Relationship Id="rId1" Type="http://schemas.openxmlformats.org/officeDocument/2006/relationships/hyperlink" Target="https://www.oxfordreference.com/display/10.1093/oi/authority.20110803095515843" TargetMode="Externa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4EAD0-576E-0C45-8607-A593EB99D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6587</Words>
  <Characters>37547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Einar Viðar Guðmundsson</dc:creator>
  <cp:keywords/>
  <dc:description/>
  <cp:lastModifiedBy>Elísabet Gunnarsdóttir</cp:lastModifiedBy>
  <cp:revision>2</cp:revision>
  <dcterms:created xsi:type="dcterms:W3CDTF">2023-02-23T16:35:00Z</dcterms:created>
  <dcterms:modified xsi:type="dcterms:W3CDTF">2023-02-23T16:35:00Z</dcterms:modified>
</cp:coreProperties>
</file>